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24DAB8" w14:textId="77777777" w:rsidR="00A67E18" w:rsidRDefault="00A67E18" w:rsidP="0015134D"/>
    <w:p w14:paraId="57B67A9D" w14:textId="77777777" w:rsidR="00A67E18" w:rsidRDefault="00A67E18" w:rsidP="0015134D"/>
    <w:p w14:paraId="7B13E080" w14:textId="77777777" w:rsidR="00A67E18" w:rsidRDefault="00A67E18" w:rsidP="0015134D"/>
    <w:p w14:paraId="292C1DCC" w14:textId="31ABA1A5" w:rsidR="00A67E18" w:rsidRDefault="00E84983" w:rsidP="00E84983">
      <w:pPr>
        <w:jc w:val="center"/>
      </w:pPr>
      <w:r>
        <w:rPr>
          <w:noProof/>
        </w:rPr>
        <w:drawing>
          <wp:inline distT="0" distB="0" distL="0" distR="0" wp14:anchorId="3F49C926" wp14:editId="7D262DFF">
            <wp:extent cx="3360420" cy="596688"/>
            <wp:effectExtent l="0" t="0" r="0" b="0"/>
            <wp:docPr id="329733742" name="Imagem 1" descr="Empresas - TA Consulting">
              <a:extLst xmlns:a="http://schemas.openxmlformats.org/drawingml/2006/main">
                <a:ext uri="{FF2B5EF4-FFF2-40B4-BE49-F238E27FC236}">
                  <a16:creationId xmlns:a16="http://schemas.microsoft.com/office/drawing/2014/main" id="{A20A01AE-459A-40A1-9B14-CD34F16386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mpresas - TA Consulti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433" cy="60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2919" w14:textId="77777777" w:rsidR="00A67E18" w:rsidRDefault="00A67E18" w:rsidP="0015134D"/>
    <w:p w14:paraId="477BCE43" w14:textId="77777777" w:rsidR="00A67E18" w:rsidRDefault="00A67E18" w:rsidP="0015134D"/>
    <w:p w14:paraId="349FD64E" w14:textId="0795C501" w:rsidR="0015134D" w:rsidRPr="0015134D" w:rsidRDefault="0015134D" w:rsidP="0015134D">
      <w:r w:rsidRPr="0015134D">
        <w:t>Este guia foi criado para o ajudar a preparar a sua candidatura à linha de apoio "IA nas PME". O nosso objetivo é tornar o processo o mais simples possível e garantir que tem todos os documentos necessários.</w:t>
      </w:r>
    </w:p>
    <w:p w14:paraId="1486718E" w14:textId="77777777" w:rsidR="0015134D" w:rsidRPr="0015134D" w:rsidRDefault="0015134D" w:rsidP="0015134D">
      <w:r w:rsidRPr="0015134D">
        <w:rPr>
          <w:b/>
          <w:bCs/>
        </w:rPr>
        <w:t>Montante do Apoio:</w:t>
      </w:r>
    </w:p>
    <w:p w14:paraId="04BF1FBE" w14:textId="77777777" w:rsidR="0015134D" w:rsidRPr="0015134D" w:rsidRDefault="0015134D" w:rsidP="0015134D">
      <w:pPr>
        <w:numPr>
          <w:ilvl w:val="0"/>
          <w:numId w:val="11"/>
        </w:numPr>
      </w:pPr>
      <w:r w:rsidRPr="0015134D">
        <w:t xml:space="preserve">Financiamento não reembolsável (a fundo perdido) de </w:t>
      </w:r>
      <w:r w:rsidRPr="0015134D">
        <w:rPr>
          <w:b/>
          <w:bCs/>
        </w:rPr>
        <w:t>75%</w:t>
      </w:r>
      <w:r w:rsidRPr="0015134D">
        <w:t xml:space="preserve"> do investimento elegível.</w:t>
      </w:r>
    </w:p>
    <w:p w14:paraId="3331769E" w14:textId="77777777" w:rsidR="0015134D" w:rsidRPr="0015134D" w:rsidRDefault="0015134D" w:rsidP="0015134D">
      <w:pPr>
        <w:numPr>
          <w:ilvl w:val="0"/>
          <w:numId w:val="11"/>
        </w:numPr>
      </w:pPr>
      <w:r w:rsidRPr="0015134D">
        <w:t xml:space="preserve">Limite máximo de </w:t>
      </w:r>
      <w:r w:rsidRPr="0015134D">
        <w:rPr>
          <w:b/>
          <w:bCs/>
        </w:rPr>
        <w:t>300.000€</w:t>
      </w:r>
      <w:r w:rsidRPr="0015134D">
        <w:t xml:space="preserve"> por empresa.</w:t>
      </w:r>
    </w:p>
    <w:p w14:paraId="0BA066E4" w14:textId="77777777" w:rsidR="0015134D" w:rsidRPr="0015134D" w:rsidRDefault="0015134D" w:rsidP="0015134D">
      <w:pPr>
        <w:numPr>
          <w:ilvl w:val="0"/>
          <w:numId w:val="11"/>
        </w:numPr>
      </w:pPr>
      <w:r w:rsidRPr="0015134D">
        <w:t xml:space="preserve">O investimento mínimo elegível é de </w:t>
      </w:r>
      <w:r w:rsidRPr="0015134D">
        <w:rPr>
          <w:b/>
          <w:bCs/>
        </w:rPr>
        <w:t>5.000€</w:t>
      </w:r>
      <w:r w:rsidRPr="0015134D">
        <w:t>.</w:t>
      </w:r>
    </w:p>
    <w:p w14:paraId="2397E3FD" w14:textId="77777777" w:rsidR="0015134D" w:rsidRPr="0015134D" w:rsidRDefault="0015134D" w:rsidP="0015134D">
      <w:r w:rsidRPr="0015134D">
        <w:rPr>
          <w:b/>
          <w:bCs/>
        </w:rPr>
        <w:t>Datas Importantes:</w:t>
      </w:r>
    </w:p>
    <w:p w14:paraId="15122C5E" w14:textId="77777777" w:rsidR="0015134D" w:rsidRPr="0015134D" w:rsidRDefault="0015134D" w:rsidP="0015134D">
      <w:pPr>
        <w:numPr>
          <w:ilvl w:val="0"/>
          <w:numId w:val="8"/>
        </w:numPr>
      </w:pPr>
      <w:r w:rsidRPr="0015134D">
        <w:t xml:space="preserve">As despesas do seu projeto só são elegíveis se forem realizadas </w:t>
      </w:r>
      <w:r w:rsidRPr="0015134D">
        <w:rPr>
          <w:b/>
          <w:bCs/>
        </w:rPr>
        <w:t>a partir de 1 de janeiro de 2025</w:t>
      </w:r>
      <w:r w:rsidRPr="0015134D">
        <w:t>.</w:t>
      </w:r>
    </w:p>
    <w:p w14:paraId="753CC240" w14:textId="77777777" w:rsidR="0015134D" w:rsidRPr="0015134D" w:rsidRDefault="0015134D" w:rsidP="0015134D">
      <w:pPr>
        <w:numPr>
          <w:ilvl w:val="0"/>
          <w:numId w:val="8"/>
        </w:numPr>
      </w:pPr>
      <w:r w:rsidRPr="0015134D">
        <w:t xml:space="preserve">O seu projeto deve começar (primeira fatura) entre </w:t>
      </w:r>
      <w:r w:rsidRPr="0015134D">
        <w:rPr>
          <w:b/>
          <w:bCs/>
        </w:rPr>
        <w:t>1 de janeiro de 2025 e 30 de junho de 2026</w:t>
      </w:r>
      <w:r w:rsidRPr="0015134D">
        <w:t>.</w:t>
      </w:r>
    </w:p>
    <w:p w14:paraId="36F5029E" w14:textId="77777777" w:rsidR="0015134D" w:rsidRPr="0015134D" w:rsidRDefault="0015134D" w:rsidP="0015134D">
      <w:pPr>
        <w:numPr>
          <w:ilvl w:val="0"/>
          <w:numId w:val="8"/>
        </w:numPr>
      </w:pPr>
      <w:r w:rsidRPr="0015134D">
        <w:t xml:space="preserve">O prazo máximo para executar o projeto é de </w:t>
      </w:r>
      <w:r w:rsidRPr="0015134D">
        <w:rPr>
          <w:b/>
          <w:bCs/>
        </w:rPr>
        <w:t>24 meses</w:t>
      </w:r>
      <w:r w:rsidRPr="0015134D">
        <w:t xml:space="preserve"> a partir da data de início.</w:t>
      </w:r>
    </w:p>
    <w:p w14:paraId="70723A7E" w14:textId="74EBC31A" w:rsidR="0015134D" w:rsidRDefault="0015134D" w:rsidP="00BD6B9B">
      <w:pPr>
        <w:pStyle w:val="Ttulo1"/>
      </w:pPr>
    </w:p>
    <w:p w14:paraId="7C3A23C9" w14:textId="77777777" w:rsidR="00A67E18" w:rsidRDefault="00A67E18" w:rsidP="00A67E18"/>
    <w:p w14:paraId="72FE58A4" w14:textId="77777777" w:rsidR="00A67E18" w:rsidRDefault="00A67E18" w:rsidP="00A67E18"/>
    <w:p w14:paraId="4262BF71" w14:textId="77777777" w:rsidR="00A67E18" w:rsidRDefault="00A67E18" w:rsidP="00A67E18"/>
    <w:p w14:paraId="6A49A3D5" w14:textId="77777777" w:rsidR="00A67E18" w:rsidRDefault="00A67E18" w:rsidP="00A67E18"/>
    <w:p w14:paraId="0FA48C2A" w14:textId="77777777" w:rsidR="00A67E18" w:rsidRDefault="00A67E18" w:rsidP="00A67E18"/>
    <w:p w14:paraId="5A8C3AF7" w14:textId="77777777" w:rsidR="0053706E" w:rsidRDefault="0053706E" w:rsidP="00A67E18"/>
    <w:p w14:paraId="795CDAF5" w14:textId="77777777" w:rsidR="00A67E18" w:rsidRDefault="00A67E18" w:rsidP="00A67E18"/>
    <w:p w14:paraId="0B1ADC3A" w14:textId="77777777" w:rsidR="00A67E18" w:rsidRPr="00A67E18" w:rsidRDefault="00A67E18" w:rsidP="00A67E18"/>
    <w:p w14:paraId="693ADE78" w14:textId="13A8AF9D" w:rsidR="0015134D" w:rsidRPr="0015134D" w:rsidRDefault="0015134D" w:rsidP="00BD6B9B">
      <w:pPr>
        <w:pStyle w:val="Ttulo2"/>
      </w:pPr>
      <w:r w:rsidRPr="0015134D">
        <w:lastRenderedPageBreak/>
        <w:t>Sobre a Sua Empresa</w:t>
      </w:r>
    </w:p>
    <w:p w14:paraId="1275949D" w14:textId="77777777" w:rsidR="0015134D" w:rsidRPr="0015134D" w:rsidRDefault="0015134D" w:rsidP="0015134D">
      <w:r w:rsidRPr="0015134D">
        <w:t>Para nos ajudar a identificar a sua empresa e confirmar a elegibilidade, por favor, forneça os seguintes dados:</w:t>
      </w:r>
    </w:p>
    <w:p w14:paraId="43D2F78B" w14:textId="5476743C" w:rsidR="0015134D" w:rsidRPr="0015134D" w:rsidRDefault="0015134D" w:rsidP="0015134D">
      <w:pPr>
        <w:numPr>
          <w:ilvl w:val="0"/>
          <w:numId w:val="6"/>
        </w:numPr>
      </w:pPr>
      <w:r w:rsidRPr="0015134D">
        <w:rPr>
          <w:b/>
          <w:bCs/>
        </w:rPr>
        <w:t>Nome Completo da Empresa:</w:t>
      </w:r>
      <w:r w:rsidR="005C17C0">
        <w:rPr>
          <w:b/>
          <w:bCs/>
        </w:rPr>
        <w:br/>
      </w:r>
      <w:r w:rsidR="005C17C0" w:rsidRPr="00A55507">
        <w:rPr>
          <w:color w:val="4C94D8" w:themeColor="text2" w:themeTint="80"/>
        </w:rPr>
        <w:t>SOFTWAY - DESENVOLVIMENTO E COMERCIALIZAÇÃO DE SOFTWARE</w:t>
      </w:r>
      <w:r w:rsidR="001A6410" w:rsidRPr="00A55507">
        <w:rPr>
          <w:color w:val="4C94D8" w:themeColor="text2" w:themeTint="80"/>
        </w:rPr>
        <w:t xml:space="preserve"> – UNIPESSOAL -</w:t>
      </w:r>
      <w:r w:rsidR="005C17C0" w:rsidRPr="00A55507">
        <w:rPr>
          <w:color w:val="4C94D8" w:themeColor="text2" w:themeTint="80"/>
        </w:rPr>
        <w:t xml:space="preserve"> LDA</w:t>
      </w:r>
    </w:p>
    <w:p w14:paraId="0F6F654B" w14:textId="534967DE" w:rsidR="0015134D" w:rsidRPr="0015134D" w:rsidRDefault="0015134D" w:rsidP="0015134D">
      <w:pPr>
        <w:numPr>
          <w:ilvl w:val="0"/>
          <w:numId w:val="6"/>
        </w:numPr>
      </w:pPr>
      <w:r w:rsidRPr="0015134D">
        <w:rPr>
          <w:b/>
          <w:bCs/>
        </w:rPr>
        <w:t>NIF (Número de Identificação Fiscal):</w:t>
      </w:r>
      <w:r w:rsidR="006C1338">
        <w:rPr>
          <w:b/>
          <w:bCs/>
        </w:rPr>
        <w:br/>
      </w:r>
      <w:r w:rsidR="006C1338" w:rsidRPr="00A55507">
        <w:rPr>
          <w:color w:val="4C94D8" w:themeColor="text2" w:themeTint="80"/>
        </w:rPr>
        <w:t>505003333</w:t>
      </w:r>
    </w:p>
    <w:p w14:paraId="3F8DA0E6" w14:textId="4960D637" w:rsidR="0015134D" w:rsidRPr="0015134D" w:rsidRDefault="0015134D" w:rsidP="006C1338">
      <w:pPr>
        <w:numPr>
          <w:ilvl w:val="0"/>
          <w:numId w:val="6"/>
        </w:numPr>
      </w:pPr>
      <w:r w:rsidRPr="0015134D">
        <w:rPr>
          <w:b/>
          <w:bCs/>
        </w:rPr>
        <w:t>Morada Completa da Sede:</w:t>
      </w:r>
      <w:r w:rsidR="006C1338">
        <w:rPr>
          <w:b/>
          <w:bCs/>
        </w:rPr>
        <w:br/>
      </w:r>
      <w:r w:rsidR="006C1338" w:rsidRPr="00A55507">
        <w:rPr>
          <w:color w:val="4C94D8" w:themeColor="text2" w:themeTint="80"/>
        </w:rPr>
        <w:t>Rotunda Padre Luis Fialho de Almeida,</w:t>
      </w:r>
      <w:r w:rsidR="006C1338" w:rsidRPr="00A55507">
        <w:rPr>
          <w:color w:val="4C94D8" w:themeColor="text2" w:themeTint="80"/>
        </w:rPr>
        <w:br/>
      </w:r>
      <w:proofErr w:type="spellStart"/>
      <w:r w:rsidR="006C1338" w:rsidRPr="00A55507">
        <w:rPr>
          <w:color w:val="4C94D8" w:themeColor="text2" w:themeTint="80"/>
        </w:rPr>
        <w:t>Edf</w:t>
      </w:r>
      <w:proofErr w:type="spellEnd"/>
      <w:r w:rsidR="006C1338" w:rsidRPr="00A55507">
        <w:rPr>
          <w:color w:val="4C94D8" w:themeColor="text2" w:themeTint="80"/>
        </w:rPr>
        <w:t xml:space="preserve">. </w:t>
      </w:r>
      <w:proofErr w:type="spellStart"/>
      <w:r w:rsidR="006C1338" w:rsidRPr="00A55507">
        <w:rPr>
          <w:color w:val="4C94D8" w:themeColor="text2" w:themeTint="80"/>
        </w:rPr>
        <w:t>CascaisOffice</w:t>
      </w:r>
      <w:proofErr w:type="spellEnd"/>
      <w:r w:rsidR="006C1338" w:rsidRPr="00A55507">
        <w:rPr>
          <w:color w:val="4C94D8" w:themeColor="text2" w:themeTint="80"/>
        </w:rPr>
        <w:t xml:space="preserve"> 1B, </w:t>
      </w:r>
      <w:r w:rsidR="006C1338" w:rsidRPr="00A55507">
        <w:rPr>
          <w:color w:val="4C94D8" w:themeColor="text2" w:themeTint="80"/>
        </w:rPr>
        <w:br/>
        <w:t>2645-449 Alcabideche</w:t>
      </w:r>
      <w:r w:rsidR="006C1338" w:rsidRPr="00A55507">
        <w:rPr>
          <w:color w:val="4C94D8" w:themeColor="text2" w:themeTint="80"/>
        </w:rPr>
        <w:br/>
        <w:t>Cascais</w:t>
      </w:r>
    </w:p>
    <w:p w14:paraId="3762694D" w14:textId="032A52AC" w:rsidR="0015134D" w:rsidRPr="0015134D" w:rsidRDefault="0015134D" w:rsidP="0015134D">
      <w:pPr>
        <w:numPr>
          <w:ilvl w:val="0"/>
          <w:numId w:val="6"/>
        </w:numPr>
      </w:pPr>
      <w:r w:rsidRPr="0015134D">
        <w:rPr>
          <w:b/>
          <w:bCs/>
        </w:rPr>
        <w:t>Website (se tiver):</w:t>
      </w:r>
      <w:r w:rsidR="006C1338">
        <w:rPr>
          <w:b/>
          <w:bCs/>
        </w:rPr>
        <w:br/>
      </w:r>
      <w:r w:rsidR="006C1338" w:rsidRPr="00A55507">
        <w:rPr>
          <w:color w:val="4C94D8" w:themeColor="text2" w:themeTint="80"/>
        </w:rPr>
        <w:t>https://www.softway.pt</w:t>
      </w:r>
    </w:p>
    <w:p w14:paraId="556E8F54" w14:textId="77777777" w:rsidR="0015134D" w:rsidRPr="0015134D" w:rsidRDefault="0015134D" w:rsidP="0015134D">
      <w:pPr>
        <w:numPr>
          <w:ilvl w:val="0"/>
          <w:numId w:val="6"/>
        </w:numPr>
      </w:pPr>
      <w:r w:rsidRPr="0015134D">
        <w:rPr>
          <w:b/>
          <w:bCs/>
        </w:rPr>
        <w:t>Contacto Principal para o Projeto:</w:t>
      </w:r>
      <w:r w:rsidRPr="0015134D">
        <w:t xml:space="preserve"> </w:t>
      </w:r>
    </w:p>
    <w:p w14:paraId="0D7D79FD" w14:textId="2C2ED169" w:rsidR="0015134D" w:rsidRPr="00A55507" w:rsidRDefault="0015134D" w:rsidP="0015134D">
      <w:pPr>
        <w:numPr>
          <w:ilvl w:val="1"/>
          <w:numId w:val="6"/>
        </w:numPr>
        <w:rPr>
          <w:color w:val="4C94D8" w:themeColor="text2" w:themeTint="80"/>
        </w:rPr>
      </w:pPr>
      <w:r w:rsidRPr="0015134D">
        <w:t>Nome:</w:t>
      </w:r>
      <w:r w:rsidR="006C1338">
        <w:t xml:space="preserve"> </w:t>
      </w:r>
      <w:r w:rsidR="006C1338" w:rsidRPr="00A55507">
        <w:rPr>
          <w:color w:val="4C94D8" w:themeColor="text2" w:themeTint="80"/>
        </w:rPr>
        <w:t xml:space="preserve">Nuno </w:t>
      </w:r>
      <w:r w:rsidR="00FF2C42" w:rsidRPr="00A55507">
        <w:rPr>
          <w:color w:val="4C94D8" w:themeColor="text2" w:themeTint="80"/>
        </w:rPr>
        <w:t>Jorge Pais de Vasconcelos Portela</w:t>
      </w:r>
    </w:p>
    <w:p w14:paraId="21BD84AD" w14:textId="3718838A" w:rsidR="0015134D" w:rsidRPr="0015134D" w:rsidRDefault="0015134D" w:rsidP="0015134D">
      <w:pPr>
        <w:numPr>
          <w:ilvl w:val="1"/>
          <w:numId w:val="6"/>
        </w:numPr>
      </w:pPr>
      <w:r w:rsidRPr="0015134D">
        <w:t>Cargo:</w:t>
      </w:r>
      <w:r w:rsidR="00FF2C42">
        <w:t xml:space="preserve"> </w:t>
      </w:r>
      <w:r w:rsidR="00FF2C42" w:rsidRPr="00A55507">
        <w:rPr>
          <w:color w:val="4C94D8" w:themeColor="text2" w:themeTint="80"/>
        </w:rPr>
        <w:t>Gerente</w:t>
      </w:r>
    </w:p>
    <w:p w14:paraId="7E97A94D" w14:textId="420C44B2" w:rsidR="0015134D" w:rsidRPr="0015134D" w:rsidRDefault="0015134D" w:rsidP="0015134D">
      <w:pPr>
        <w:numPr>
          <w:ilvl w:val="1"/>
          <w:numId w:val="6"/>
        </w:numPr>
      </w:pPr>
      <w:r w:rsidRPr="0015134D">
        <w:t>Email:</w:t>
      </w:r>
      <w:r w:rsidR="00FF2C42">
        <w:t xml:space="preserve"> </w:t>
      </w:r>
      <w:r w:rsidR="00FF2C42" w:rsidRPr="00A55507">
        <w:rPr>
          <w:color w:val="4C94D8" w:themeColor="text2" w:themeTint="80"/>
        </w:rPr>
        <w:t>nportela@softway.pt</w:t>
      </w:r>
    </w:p>
    <w:p w14:paraId="1B46E19E" w14:textId="2B75B1D1" w:rsidR="0015134D" w:rsidRPr="0015134D" w:rsidRDefault="0015134D" w:rsidP="0015134D">
      <w:pPr>
        <w:numPr>
          <w:ilvl w:val="1"/>
          <w:numId w:val="6"/>
        </w:numPr>
      </w:pPr>
      <w:r w:rsidRPr="0015134D">
        <w:t>Telefone/Telemóvel:</w:t>
      </w:r>
      <w:r w:rsidR="00FF2C42">
        <w:t xml:space="preserve"> </w:t>
      </w:r>
      <w:r w:rsidR="00FF2C42" w:rsidRPr="00A55507">
        <w:rPr>
          <w:color w:val="4C94D8" w:themeColor="text2" w:themeTint="80"/>
        </w:rPr>
        <w:t>919833202</w:t>
      </w:r>
    </w:p>
    <w:p w14:paraId="094A1A95" w14:textId="06E79405" w:rsidR="0015134D" w:rsidRPr="0015134D" w:rsidRDefault="0015134D" w:rsidP="0015134D">
      <w:pPr>
        <w:numPr>
          <w:ilvl w:val="0"/>
          <w:numId w:val="6"/>
        </w:numPr>
      </w:pPr>
      <w:r w:rsidRPr="0015134D">
        <w:rPr>
          <w:b/>
          <w:bCs/>
        </w:rPr>
        <w:t>Descrição da Sua Empresa:</w:t>
      </w:r>
      <w:r w:rsidRPr="0015134D">
        <w:t xml:space="preserve"> </w:t>
      </w:r>
    </w:p>
    <w:p w14:paraId="7AEA71BC" w14:textId="6358D296" w:rsidR="0015134D" w:rsidRPr="0015134D" w:rsidRDefault="0015134D" w:rsidP="0015134D">
      <w:pPr>
        <w:numPr>
          <w:ilvl w:val="1"/>
          <w:numId w:val="6"/>
        </w:numPr>
      </w:pPr>
      <w:r w:rsidRPr="0015134D">
        <w:t>Qual é a sua principal atividade?</w:t>
      </w:r>
      <w:r w:rsidR="00FF2C42">
        <w:t xml:space="preserve"> </w:t>
      </w:r>
      <w:r w:rsidR="00363C99">
        <w:br/>
      </w:r>
      <w:r w:rsidR="00363C99" w:rsidRPr="00A55507">
        <w:rPr>
          <w:color w:val="4C94D8" w:themeColor="text2" w:themeTint="80"/>
        </w:rPr>
        <w:t>Criação e desenvolvimento de websites e aplicações web</w:t>
      </w:r>
    </w:p>
    <w:p w14:paraId="0F1A2E90" w14:textId="2C7A93AF" w:rsidR="0015134D" w:rsidRPr="00A55507" w:rsidRDefault="0015134D" w:rsidP="0015134D">
      <w:pPr>
        <w:numPr>
          <w:ilvl w:val="1"/>
          <w:numId w:val="6"/>
        </w:numPr>
        <w:rPr>
          <w:color w:val="4C94D8" w:themeColor="text2" w:themeTint="80"/>
        </w:rPr>
      </w:pPr>
      <w:r w:rsidRPr="0015134D">
        <w:t>Quais são os seus principais produtos/serviços?</w:t>
      </w:r>
      <w:r w:rsidR="00363C99">
        <w:br/>
      </w:r>
      <w:r w:rsidR="00C318C4" w:rsidRPr="00A55507">
        <w:rPr>
          <w:color w:val="4C94D8" w:themeColor="text2" w:themeTint="80"/>
        </w:rPr>
        <w:t xml:space="preserve">websites, e-commerce, </w:t>
      </w:r>
      <w:r w:rsidR="00A07E8C" w:rsidRPr="00A55507">
        <w:rPr>
          <w:color w:val="4C94D8" w:themeColor="text2" w:themeTint="80"/>
        </w:rPr>
        <w:t xml:space="preserve">web design, web </w:t>
      </w:r>
      <w:proofErr w:type="spellStart"/>
      <w:r w:rsidR="00A07E8C" w:rsidRPr="00A55507">
        <w:rPr>
          <w:color w:val="4C94D8" w:themeColor="text2" w:themeTint="80"/>
        </w:rPr>
        <w:t>development</w:t>
      </w:r>
      <w:proofErr w:type="spellEnd"/>
      <w:r w:rsidR="00A07E8C" w:rsidRPr="00A55507">
        <w:rPr>
          <w:color w:val="4C94D8" w:themeColor="text2" w:themeTint="80"/>
        </w:rPr>
        <w:t xml:space="preserve">, </w:t>
      </w:r>
      <w:proofErr w:type="spellStart"/>
      <w:r w:rsidR="00A07E8C" w:rsidRPr="00A55507">
        <w:rPr>
          <w:color w:val="4C94D8" w:themeColor="text2" w:themeTint="80"/>
        </w:rPr>
        <w:t>seo</w:t>
      </w:r>
      <w:proofErr w:type="spellEnd"/>
      <w:r w:rsidR="00A07E8C" w:rsidRPr="00A55507">
        <w:rPr>
          <w:color w:val="4C94D8" w:themeColor="text2" w:themeTint="80"/>
        </w:rPr>
        <w:t xml:space="preserve">, </w:t>
      </w:r>
      <w:r w:rsidR="00D0039B" w:rsidRPr="00A55507">
        <w:rPr>
          <w:color w:val="4C94D8" w:themeColor="text2" w:themeTint="80"/>
        </w:rPr>
        <w:t>gestão de conteúdos (</w:t>
      </w:r>
      <w:proofErr w:type="spellStart"/>
      <w:r w:rsidR="00D0039B" w:rsidRPr="00A55507">
        <w:rPr>
          <w:color w:val="4C94D8" w:themeColor="text2" w:themeTint="80"/>
        </w:rPr>
        <w:t>webXMS</w:t>
      </w:r>
      <w:proofErr w:type="spellEnd"/>
      <w:r w:rsidR="00D0039B" w:rsidRPr="00A55507">
        <w:rPr>
          <w:color w:val="4C94D8" w:themeColor="text2" w:themeTint="80"/>
        </w:rPr>
        <w:t>)</w:t>
      </w:r>
      <w:r w:rsidR="00C318C4" w:rsidRPr="00A55507">
        <w:rPr>
          <w:color w:val="4C94D8" w:themeColor="text2" w:themeTint="80"/>
        </w:rPr>
        <w:t xml:space="preserve">, </w:t>
      </w:r>
      <w:proofErr w:type="spellStart"/>
      <w:r w:rsidR="00C318C4" w:rsidRPr="00A55507">
        <w:rPr>
          <w:color w:val="4C94D8" w:themeColor="text2" w:themeTint="80"/>
        </w:rPr>
        <w:t>cybersegurança</w:t>
      </w:r>
      <w:proofErr w:type="spellEnd"/>
      <w:r w:rsidR="00C318C4" w:rsidRPr="00A55507">
        <w:rPr>
          <w:color w:val="4C94D8" w:themeColor="text2" w:themeTint="80"/>
        </w:rPr>
        <w:t xml:space="preserve">, </w:t>
      </w:r>
      <w:r w:rsidR="00EE5BB8" w:rsidRPr="00A55507">
        <w:rPr>
          <w:color w:val="4C94D8" w:themeColor="text2" w:themeTint="80"/>
        </w:rPr>
        <w:t>acessibilidade</w:t>
      </w:r>
    </w:p>
    <w:p w14:paraId="749537B4" w14:textId="699EAB82" w:rsidR="001974B1" w:rsidRDefault="0015134D" w:rsidP="001974B1">
      <w:pPr>
        <w:numPr>
          <w:ilvl w:val="1"/>
          <w:numId w:val="6"/>
        </w:numPr>
      </w:pPr>
      <w:r w:rsidRPr="0015134D">
        <w:t>O que torna a sua empresa única?</w:t>
      </w:r>
      <w:r w:rsidR="00EE5BB8">
        <w:br/>
      </w:r>
      <w:r w:rsidR="004B3553" w:rsidRPr="00813590">
        <w:rPr>
          <w:color w:val="4C94D8" w:themeColor="text2" w:themeTint="80"/>
        </w:rPr>
        <w:t xml:space="preserve">A Softway desenvolve soluções web </w:t>
      </w:r>
      <w:proofErr w:type="spellStart"/>
      <w:r w:rsidR="004B3553" w:rsidRPr="00813590">
        <w:rPr>
          <w:color w:val="4C94D8" w:themeColor="text2" w:themeTint="80"/>
        </w:rPr>
        <w:t>high-end</w:t>
      </w:r>
      <w:proofErr w:type="spellEnd"/>
      <w:r w:rsidR="004B3553" w:rsidRPr="00813590">
        <w:rPr>
          <w:color w:val="4C94D8" w:themeColor="text2" w:themeTint="80"/>
        </w:rPr>
        <w:t xml:space="preserve">, </w:t>
      </w:r>
      <w:r w:rsidR="005312CE" w:rsidRPr="00813590">
        <w:rPr>
          <w:color w:val="4C94D8" w:themeColor="text2" w:themeTint="80"/>
        </w:rPr>
        <w:t>combinando engenharia de software, design digital e foco em performance, segurança e excelência de UX</w:t>
      </w:r>
      <w:r w:rsidR="004B3553" w:rsidRPr="00813590">
        <w:rPr>
          <w:color w:val="4C94D8" w:themeColor="text2" w:themeTint="80"/>
        </w:rPr>
        <w:t xml:space="preserve">. </w:t>
      </w:r>
      <w:r w:rsidR="001974B1" w:rsidRPr="00813590">
        <w:rPr>
          <w:color w:val="4C94D8" w:themeColor="text2" w:themeTint="80"/>
        </w:rPr>
        <w:t>Com 25 anos de experiência e projetos para clientes de renome em vários setores, temos um know-how profundo e versátil. Oferecemos um nível de serviço acima da média, com acompanhamento próximo, resposta rápida e elevada fiabilidade.</w:t>
      </w:r>
    </w:p>
    <w:p w14:paraId="6D7A66E8" w14:textId="77777777" w:rsidR="001974B1" w:rsidRPr="0015134D" w:rsidRDefault="001974B1" w:rsidP="001974B1">
      <w:pPr>
        <w:ind w:left="1440"/>
      </w:pPr>
    </w:p>
    <w:p w14:paraId="1039AE36" w14:textId="5D19ACB5" w:rsidR="0015134D" w:rsidRPr="0015134D" w:rsidRDefault="0015134D" w:rsidP="0015134D">
      <w:pPr>
        <w:numPr>
          <w:ilvl w:val="0"/>
          <w:numId w:val="6"/>
        </w:numPr>
      </w:pPr>
      <w:r w:rsidRPr="0015134D">
        <w:rPr>
          <w:b/>
          <w:bCs/>
        </w:rPr>
        <w:t>A sua empresa é uma PME (Micro, Pequena ou Média Empresa)?</w:t>
      </w:r>
      <w:r w:rsidRPr="0015134D">
        <w:t xml:space="preserve"> (Sim/Não) </w:t>
      </w:r>
      <w:r w:rsidR="003F12B8">
        <w:br/>
      </w:r>
      <w:r w:rsidR="003F12B8" w:rsidRPr="006E6BF9">
        <w:rPr>
          <w:color w:val="4C94D8" w:themeColor="text2" w:themeTint="80"/>
        </w:rPr>
        <w:t>SIM</w:t>
      </w:r>
    </w:p>
    <w:p w14:paraId="0FDD0764" w14:textId="77777777" w:rsidR="0015134D" w:rsidRPr="0015134D" w:rsidRDefault="0015134D" w:rsidP="0015134D">
      <w:pPr>
        <w:numPr>
          <w:ilvl w:val="1"/>
          <w:numId w:val="6"/>
        </w:numPr>
      </w:pPr>
      <w:r w:rsidRPr="0015134D">
        <w:rPr>
          <w:i/>
          <w:iCs/>
        </w:rPr>
        <w:t>Nota: A certificação PME é obrigatória e deve estar válida no IAPMEI.</w:t>
      </w:r>
    </w:p>
    <w:p w14:paraId="2D713C87" w14:textId="343B9E43" w:rsidR="0015134D" w:rsidRPr="0015134D" w:rsidRDefault="0015134D" w:rsidP="0015134D">
      <w:pPr>
        <w:numPr>
          <w:ilvl w:val="0"/>
          <w:numId w:val="6"/>
        </w:numPr>
      </w:pPr>
      <w:r w:rsidRPr="0015134D">
        <w:rPr>
          <w:b/>
          <w:bCs/>
        </w:rPr>
        <w:lastRenderedPageBreak/>
        <w:t>A sua empresa tem a situação fiscal e contributiva regularizada (Finanças e Segurança Social)?</w:t>
      </w:r>
      <w:r w:rsidRPr="0015134D">
        <w:t xml:space="preserve"> (Sim/Não)</w:t>
      </w:r>
      <w:r w:rsidR="003F12B8">
        <w:br/>
      </w:r>
      <w:r w:rsidR="003F12B8" w:rsidRPr="006E6BF9">
        <w:rPr>
          <w:color w:val="4C94D8" w:themeColor="text2" w:themeTint="80"/>
        </w:rPr>
        <w:t>SIM</w:t>
      </w:r>
    </w:p>
    <w:p w14:paraId="4C75FA16" w14:textId="2CC57DC5" w:rsidR="004B390D" w:rsidRDefault="0015134D" w:rsidP="000F6F9C">
      <w:pPr>
        <w:numPr>
          <w:ilvl w:val="0"/>
          <w:numId w:val="6"/>
        </w:numPr>
      </w:pPr>
      <w:r w:rsidRPr="0015134D">
        <w:rPr>
          <w:b/>
          <w:bCs/>
        </w:rPr>
        <w:t>A sua empresa é "Autónoma" ou faz parte de um "Grupo Económico" (Empresa Única)?</w:t>
      </w:r>
      <w:r w:rsidRPr="0015134D">
        <w:t xml:space="preserve"> </w:t>
      </w:r>
      <w:r w:rsidR="003F12B8">
        <w:br/>
      </w:r>
      <w:r w:rsidR="003A347D">
        <w:br/>
      </w:r>
      <w:r w:rsidR="003A347D">
        <w:br/>
      </w:r>
      <w:r w:rsidR="00971C7B" w:rsidRPr="000F6F9C">
        <w:rPr>
          <w:color w:val="4C94D8" w:themeColor="text2" w:themeTint="80"/>
        </w:rPr>
        <w:t>A Softway é detida a 100% pela PTRL HOLDING, LDA</w:t>
      </w:r>
      <w:r w:rsidR="004B390D" w:rsidRPr="000F6F9C">
        <w:rPr>
          <w:color w:val="4C94D8" w:themeColor="text2" w:themeTint="80"/>
        </w:rPr>
        <w:t xml:space="preserve">. </w:t>
      </w:r>
      <w:r w:rsidR="00A30CA2">
        <w:br/>
      </w:r>
      <w:r w:rsidR="009E4430">
        <w:br/>
      </w:r>
      <w:r w:rsidR="004B390D">
        <w:t>Abaixo segue a estrutura societária:</w:t>
      </w:r>
    </w:p>
    <w:p w14:paraId="6C2BDF88" w14:textId="2397EA0A" w:rsidR="0015134D" w:rsidRPr="0015134D" w:rsidRDefault="001A6410" w:rsidP="004B390D">
      <w:pPr>
        <w:ind w:left="720"/>
      </w:pPr>
      <w:r>
        <w:rPr>
          <w:noProof/>
        </w:rPr>
        <w:drawing>
          <wp:inline distT="0" distB="0" distL="0" distR="0" wp14:anchorId="27652089" wp14:editId="5F55FC9C">
            <wp:extent cx="5400040" cy="4120515"/>
            <wp:effectExtent l="0" t="0" r="0" b="0"/>
            <wp:docPr id="1542755210" name="Picture 4" descr="A diagram of a company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AF35AB9-9DD3-4D8F-9981-AA9AF28D0A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55210" name="Picture 4" descr="A diagram of a company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47D">
        <w:br/>
      </w:r>
      <w:r w:rsidR="003A347D">
        <w:br/>
      </w:r>
      <w:r w:rsidR="003A347D">
        <w:br/>
      </w:r>
    </w:p>
    <w:p w14:paraId="6A2B5219" w14:textId="2128AFC2" w:rsidR="0015134D" w:rsidRPr="0015134D" w:rsidRDefault="0015134D" w:rsidP="0015134D">
      <w:pPr>
        <w:numPr>
          <w:ilvl w:val="1"/>
          <w:numId w:val="6"/>
        </w:numPr>
      </w:pPr>
      <w:r w:rsidRPr="0015134D">
        <w:t>Se for parte de um grupo, por favor, indique as empresas relacionadas e as percentagens de capital detidas/detentoras.</w:t>
      </w:r>
    </w:p>
    <w:p w14:paraId="1AF9864A" w14:textId="6491547B" w:rsidR="0015134D" w:rsidRDefault="0015134D" w:rsidP="0015134D"/>
    <w:p w14:paraId="50BD4B76" w14:textId="77777777" w:rsidR="00A67E18" w:rsidRDefault="00A67E18" w:rsidP="0015134D"/>
    <w:p w14:paraId="1654891A" w14:textId="77777777" w:rsidR="00A67E18" w:rsidRDefault="00A67E18" w:rsidP="0015134D"/>
    <w:p w14:paraId="1242D644" w14:textId="77777777" w:rsidR="00A67E18" w:rsidRDefault="00A67E18" w:rsidP="0015134D"/>
    <w:p w14:paraId="345226BE" w14:textId="77777777" w:rsidR="00A67E18" w:rsidRDefault="00A67E18" w:rsidP="0015134D"/>
    <w:p w14:paraId="2C7537CA" w14:textId="77777777" w:rsidR="00A67E18" w:rsidRDefault="00A67E18" w:rsidP="0015134D"/>
    <w:p w14:paraId="5B6A0977" w14:textId="77777777" w:rsidR="00A67E18" w:rsidRPr="0015134D" w:rsidRDefault="00A67E18" w:rsidP="0015134D"/>
    <w:p w14:paraId="71A18C5D" w14:textId="283C9010" w:rsidR="0015134D" w:rsidRPr="0015134D" w:rsidRDefault="0015134D" w:rsidP="00BD6B9B">
      <w:pPr>
        <w:pStyle w:val="Ttulo2"/>
      </w:pPr>
      <w:r w:rsidRPr="0015134D">
        <w:t>Sobre o Seu Projeto de IA</w:t>
      </w:r>
    </w:p>
    <w:p w14:paraId="5D92B090" w14:textId="77777777" w:rsidR="0015134D" w:rsidRPr="0015134D" w:rsidRDefault="0015134D" w:rsidP="0015134D">
      <w:r w:rsidRPr="0015134D">
        <w:t>Queremos entender a sua ideia de projeto. Por favor, descreva-o de forma clara:</w:t>
      </w:r>
    </w:p>
    <w:p w14:paraId="5F8C69FD" w14:textId="77777777" w:rsidR="0015134D" w:rsidRPr="0015134D" w:rsidRDefault="0015134D" w:rsidP="0015134D">
      <w:pPr>
        <w:numPr>
          <w:ilvl w:val="0"/>
          <w:numId w:val="1"/>
        </w:numPr>
      </w:pPr>
      <w:r w:rsidRPr="0015134D">
        <w:rPr>
          <w:b/>
          <w:bCs/>
        </w:rPr>
        <w:t>Nome do Projeto:</w:t>
      </w:r>
    </w:p>
    <w:p w14:paraId="28CAFB68" w14:textId="77777777" w:rsidR="0015134D" w:rsidRPr="0015134D" w:rsidRDefault="0015134D" w:rsidP="0015134D">
      <w:pPr>
        <w:numPr>
          <w:ilvl w:val="0"/>
          <w:numId w:val="1"/>
        </w:numPr>
      </w:pPr>
      <w:r w:rsidRPr="0015134D">
        <w:rPr>
          <w:b/>
          <w:bCs/>
        </w:rPr>
        <w:t>Data Prevista para o Início do Projeto (data da primeira fatura):</w:t>
      </w:r>
    </w:p>
    <w:p w14:paraId="0E1B9F39" w14:textId="77777777" w:rsidR="0015134D" w:rsidRPr="0015134D" w:rsidRDefault="0015134D" w:rsidP="0015134D">
      <w:pPr>
        <w:numPr>
          <w:ilvl w:val="0"/>
          <w:numId w:val="1"/>
        </w:numPr>
      </w:pPr>
      <w:r w:rsidRPr="0015134D">
        <w:rPr>
          <w:b/>
          <w:bCs/>
        </w:rPr>
        <w:t>Data Prevista para o Fim do Projeto:</w:t>
      </w:r>
    </w:p>
    <w:p w14:paraId="54B80A66" w14:textId="77777777" w:rsidR="0015134D" w:rsidRPr="0015134D" w:rsidRDefault="0015134D" w:rsidP="0015134D">
      <w:pPr>
        <w:numPr>
          <w:ilvl w:val="0"/>
          <w:numId w:val="1"/>
        </w:numPr>
      </w:pPr>
      <w:r w:rsidRPr="0015134D">
        <w:rPr>
          <w:b/>
          <w:bCs/>
        </w:rPr>
        <w:t>Resumo do Projeto (</w:t>
      </w:r>
      <w:proofErr w:type="spellStart"/>
      <w:r w:rsidRPr="0015134D">
        <w:rPr>
          <w:b/>
          <w:bCs/>
        </w:rPr>
        <w:t>máx</w:t>
      </w:r>
      <w:proofErr w:type="spellEnd"/>
      <w:r w:rsidRPr="0015134D">
        <w:rPr>
          <w:b/>
          <w:bCs/>
        </w:rPr>
        <w:t>. 150 palavras):</w:t>
      </w:r>
      <w:r w:rsidRPr="0015134D">
        <w:t xml:space="preserve"> </w:t>
      </w:r>
    </w:p>
    <w:p w14:paraId="3373C9D7" w14:textId="77777777" w:rsidR="0015134D" w:rsidRPr="0015134D" w:rsidRDefault="0015134D" w:rsidP="0015134D">
      <w:pPr>
        <w:numPr>
          <w:ilvl w:val="1"/>
          <w:numId w:val="1"/>
        </w:numPr>
      </w:pPr>
      <w:r w:rsidRPr="0015134D">
        <w:t>Qual é a sua ideia principal?</w:t>
      </w:r>
    </w:p>
    <w:p w14:paraId="7C130E53" w14:textId="77777777" w:rsidR="0015134D" w:rsidRDefault="0015134D" w:rsidP="0015134D">
      <w:pPr>
        <w:numPr>
          <w:ilvl w:val="1"/>
          <w:numId w:val="1"/>
        </w:numPr>
      </w:pPr>
      <w:r w:rsidRPr="0015134D">
        <w:t>Que problema quer resolver ou que melhoria quer alcançar com a IA?</w:t>
      </w:r>
    </w:p>
    <w:p w14:paraId="4E275F6D" w14:textId="54B7AA2D" w:rsidR="00F32AF5" w:rsidRPr="00F32AF5" w:rsidRDefault="00F32AF5" w:rsidP="00F32AF5">
      <w:pPr>
        <w:ind w:left="1080"/>
        <w:rPr>
          <w:color w:val="4C94D8" w:themeColor="text2" w:themeTint="80"/>
        </w:rPr>
      </w:pPr>
      <w:r w:rsidRPr="00F32AF5">
        <w:rPr>
          <w:color w:val="4C94D8" w:themeColor="text2" w:themeTint="80"/>
        </w:rPr>
        <w:t>O projeto da Softway tem como objetivo integrar inteligência artificial de forma estratégica nos seus processos internos e na sua oferta de serviços. Internamente, serão adotadas ferramentas de IA para aumentar a produtividade no desenvolvimento de software, reduzir bugs, automatizar tarefas repetitivas, melhorar a documentação de código e acelerar a criação de protótipos técnicos e de web design. A IA será também utilizada para otimizar a comunicação entre equipas e reduzir o tempo de resposta aos clientes.</w:t>
      </w:r>
    </w:p>
    <w:p w14:paraId="191FFFF7" w14:textId="785E67DA" w:rsidR="00F32AF5" w:rsidRPr="00F32AF5" w:rsidRDefault="00F32AF5" w:rsidP="00F32AF5">
      <w:pPr>
        <w:ind w:left="1080"/>
        <w:rPr>
          <w:color w:val="4C94D8" w:themeColor="text2" w:themeTint="80"/>
        </w:rPr>
      </w:pPr>
      <w:r w:rsidRPr="00F32AF5">
        <w:rPr>
          <w:color w:val="4C94D8" w:themeColor="text2" w:themeTint="80"/>
        </w:rPr>
        <w:t xml:space="preserve">Paralelamente, a Softway </w:t>
      </w:r>
      <w:r w:rsidR="00EF41E0" w:rsidRPr="00902499">
        <w:rPr>
          <w:color w:val="4C94D8" w:themeColor="text2" w:themeTint="80"/>
        </w:rPr>
        <w:t>pretende investir no</w:t>
      </w:r>
      <w:r w:rsidRPr="00F32AF5">
        <w:rPr>
          <w:color w:val="4C94D8" w:themeColor="text2" w:themeTint="80"/>
        </w:rPr>
        <w:t xml:space="preserve"> desenvol</w:t>
      </w:r>
      <w:r w:rsidR="00EF41E0" w:rsidRPr="00902499">
        <w:rPr>
          <w:color w:val="4C94D8" w:themeColor="text2" w:themeTint="80"/>
        </w:rPr>
        <w:t>vimento</w:t>
      </w:r>
      <w:r w:rsidRPr="00F32AF5">
        <w:rPr>
          <w:color w:val="4C94D8" w:themeColor="text2" w:themeTint="80"/>
        </w:rPr>
        <w:t xml:space="preserve"> agentes de IA aplicados ao negócio, capazes de analisar dados, automatizar fluxos, apoiar decisões e melhorar a experiência digital dos clientes. Estes agentes poderão ser integrados em websites, plataformas online, e-commerce ou sistemas internos.</w:t>
      </w:r>
    </w:p>
    <w:p w14:paraId="7BAB6717" w14:textId="77777777" w:rsidR="00F32AF5" w:rsidRPr="00F32AF5" w:rsidRDefault="00F32AF5" w:rsidP="00F32AF5">
      <w:pPr>
        <w:ind w:left="1080"/>
        <w:rPr>
          <w:color w:val="4C94D8" w:themeColor="text2" w:themeTint="80"/>
        </w:rPr>
      </w:pPr>
      <w:r w:rsidRPr="00F32AF5">
        <w:rPr>
          <w:color w:val="4C94D8" w:themeColor="text2" w:themeTint="80"/>
        </w:rPr>
        <w:t>Com este projeto, a Softway pretende criar uma oferta premium baseada em IA, aumentar a eficiência operacional, melhorar a qualidade e posicionar-se como uma referência nacional no desenvolvimento de soluções web inteligentes e de alto valor acrescentado.</w:t>
      </w:r>
    </w:p>
    <w:p w14:paraId="69F9728D" w14:textId="77777777" w:rsidR="00F32AF5" w:rsidRPr="0015134D" w:rsidRDefault="00F32AF5" w:rsidP="00F32AF5">
      <w:pPr>
        <w:ind w:left="1080"/>
      </w:pPr>
    </w:p>
    <w:p w14:paraId="02198276" w14:textId="77777777" w:rsidR="0015134D" w:rsidRPr="0015134D" w:rsidRDefault="0015134D" w:rsidP="0015134D">
      <w:pPr>
        <w:numPr>
          <w:ilvl w:val="0"/>
          <w:numId w:val="1"/>
        </w:numPr>
      </w:pPr>
      <w:r w:rsidRPr="0015134D">
        <w:rPr>
          <w:b/>
          <w:bCs/>
        </w:rPr>
        <w:t>Qual o tipo de solução de IA que pretende implementar?</w:t>
      </w:r>
      <w:r w:rsidRPr="0015134D">
        <w:t xml:space="preserve"> (Pode escolher uma ou ambas) </w:t>
      </w:r>
    </w:p>
    <w:p w14:paraId="27AEA988" w14:textId="77777777" w:rsidR="0015134D" w:rsidRPr="0015134D" w:rsidRDefault="0015134D" w:rsidP="0015134D">
      <w:pPr>
        <w:numPr>
          <w:ilvl w:val="1"/>
          <w:numId w:val="1"/>
        </w:numPr>
      </w:pPr>
      <w:r w:rsidRPr="0015134D">
        <w:rPr>
          <w:b/>
          <w:bCs/>
        </w:rPr>
        <w:t>IA para Produtividade:</w:t>
      </w:r>
      <w:r w:rsidRPr="0015134D">
        <w:t xml:space="preserve"> Ferramentas prontas a usar para aumentar a produtividade dos seus colaboradores (</w:t>
      </w:r>
      <w:proofErr w:type="spellStart"/>
      <w:r w:rsidRPr="0015134D">
        <w:t>ex</w:t>
      </w:r>
      <w:proofErr w:type="spellEnd"/>
      <w:r w:rsidRPr="0015134D">
        <w:t xml:space="preserve">: </w:t>
      </w:r>
      <w:proofErr w:type="spellStart"/>
      <w:r w:rsidRPr="0015134D">
        <w:t>Copilot</w:t>
      </w:r>
      <w:proofErr w:type="spellEnd"/>
      <w:r w:rsidRPr="0015134D">
        <w:t>, Gemini, assistentes virtuais, análise automática de documentos).</w:t>
      </w:r>
    </w:p>
    <w:p w14:paraId="72AA96E1" w14:textId="28A7E690" w:rsidR="0015134D" w:rsidRDefault="0015134D" w:rsidP="0015134D">
      <w:pPr>
        <w:numPr>
          <w:ilvl w:val="1"/>
          <w:numId w:val="1"/>
        </w:numPr>
      </w:pPr>
      <w:r w:rsidRPr="0015134D">
        <w:rPr>
          <w:b/>
          <w:bCs/>
        </w:rPr>
        <w:t>IA Aplicada ao Negócio:</w:t>
      </w:r>
      <w:r w:rsidRPr="0015134D">
        <w:t xml:space="preserve"> Ferramentas para melhorar a interação com clientes/parceiros ou otimizar processos internos (</w:t>
      </w:r>
      <w:proofErr w:type="spellStart"/>
      <w:r w:rsidRPr="0015134D">
        <w:t>ex</w:t>
      </w:r>
      <w:proofErr w:type="spellEnd"/>
      <w:r w:rsidRPr="0015134D">
        <w:t xml:space="preserve">: </w:t>
      </w:r>
      <w:proofErr w:type="spellStart"/>
      <w:r w:rsidRPr="0015134D">
        <w:t>chatbots</w:t>
      </w:r>
      <w:proofErr w:type="spellEnd"/>
      <w:r w:rsidRPr="0015134D">
        <w:t>, sistemas de recomendação, previsão de vendas, otimização de inventário)</w:t>
      </w:r>
    </w:p>
    <w:p w14:paraId="0846127F" w14:textId="4620C7E9" w:rsidR="005715FC" w:rsidRPr="005715FC" w:rsidRDefault="005715FC" w:rsidP="005715FC">
      <w:pPr>
        <w:ind w:left="1080"/>
        <w:rPr>
          <w:color w:val="4C94D8" w:themeColor="text2" w:themeTint="80"/>
        </w:rPr>
      </w:pPr>
      <w:r w:rsidRPr="005715FC">
        <w:rPr>
          <w:color w:val="4C94D8" w:themeColor="text2" w:themeTint="80"/>
        </w:rPr>
        <w:t>Ambas</w:t>
      </w:r>
    </w:p>
    <w:p w14:paraId="156B29BB" w14:textId="0F14D15F" w:rsidR="0015134D" w:rsidRPr="0015134D" w:rsidRDefault="0015134D" w:rsidP="0015134D">
      <w:pPr>
        <w:numPr>
          <w:ilvl w:val="0"/>
          <w:numId w:val="1"/>
        </w:numPr>
      </w:pPr>
      <w:r w:rsidRPr="0015134D">
        <w:rPr>
          <w:b/>
          <w:bCs/>
        </w:rPr>
        <w:lastRenderedPageBreak/>
        <w:t>Onde será implementado o projeto?</w:t>
      </w:r>
      <w:r w:rsidRPr="0015134D">
        <w:t xml:space="preserve"> (Morada completa do(s) local(</w:t>
      </w:r>
      <w:proofErr w:type="spellStart"/>
      <w:r w:rsidRPr="0015134D">
        <w:t>is</w:t>
      </w:r>
      <w:proofErr w:type="spellEnd"/>
      <w:r w:rsidRPr="0015134D">
        <w:t>) de investimento)</w:t>
      </w:r>
      <w:r w:rsidR="00A55507">
        <w:br/>
      </w:r>
      <w:r w:rsidR="00A55507" w:rsidRPr="00A55507">
        <w:rPr>
          <w:color w:val="4C94D8" w:themeColor="text2" w:themeTint="80"/>
        </w:rPr>
        <w:t>Rotunda Padre Luis Fialho de Almeida,</w:t>
      </w:r>
      <w:r w:rsidR="00A55507" w:rsidRPr="00A55507">
        <w:rPr>
          <w:color w:val="4C94D8" w:themeColor="text2" w:themeTint="80"/>
        </w:rPr>
        <w:br/>
      </w:r>
      <w:proofErr w:type="spellStart"/>
      <w:r w:rsidR="00A55507" w:rsidRPr="00A55507">
        <w:rPr>
          <w:color w:val="4C94D8" w:themeColor="text2" w:themeTint="80"/>
        </w:rPr>
        <w:t>Edf</w:t>
      </w:r>
      <w:proofErr w:type="spellEnd"/>
      <w:r w:rsidR="00A55507" w:rsidRPr="00A55507">
        <w:rPr>
          <w:color w:val="4C94D8" w:themeColor="text2" w:themeTint="80"/>
        </w:rPr>
        <w:t xml:space="preserve">. </w:t>
      </w:r>
      <w:proofErr w:type="spellStart"/>
      <w:r w:rsidR="00A55507" w:rsidRPr="00A55507">
        <w:rPr>
          <w:color w:val="4C94D8" w:themeColor="text2" w:themeTint="80"/>
        </w:rPr>
        <w:t>CascaisOffice</w:t>
      </w:r>
      <w:proofErr w:type="spellEnd"/>
      <w:r w:rsidR="00A55507" w:rsidRPr="00A55507">
        <w:rPr>
          <w:color w:val="4C94D8" w:themeColor="text2" w:themeTint="80"/>
        </w:rPr>
        <w:t xml:space="preserve"> 1B, </w:t>
      </w:r>
      <w:r w:rsidR="00A55507" w:rsidRPr="00A55507">
        <w:rPr>
          <w:color w:val="4C94D8" w:themeColor="text2" w:themeTint="80"/>
        </w:rPr>
        <w:br/>
        <w:t>2645-449 Alcabideche</w:t>
      </w:r>
      <w:r w:rsidR="00A55507" w:rsidRPr="00A55507">
        <w:rPr>
          <w:color w:val="4C94D8" w:themeColor="text2" w:themeTint="80"/>
        </w:rPr>
        <w:br/>
        <w:t>Cascais</w:t>
      </w:r>
    </w:p>
    <w:p w14:paraId="61D7AB56" w14:textId="7FAB740A" w:rsidR="00E72261" w:rsidRPr="00BC39B3" w:rsidRDefault="0015134D" w:rsidP="003D230C">
      <w:pPr>
        <w:numPr>
          <w:ilvl w:val="0"/>
          <w:numId w:val="1"/>
        </w:numPr>
      </w:pPr>
      <w:r w:rsidRPr="0015134D">
        <w:rPr>
          <w:b/>
          <w:bCs/>
        </w:rPr>
        <w:t>Quais são os principais objetivos que espera atingir com este investimento em IA?</w:t>
      </w:r>
      <w:r w:rsidRPr="0015134D">
        <w:t xml:space="preserve"> (Ex: aumentar eficiência, reduzir custos, aumentar vendas, melhorar comunicação, etc. – </w:t>
      </w:r>
      <w:proofErr w:type="spellStart"/>
      <w:r w:rsidRPr="0015134D">
        <w:t>máx</w:t>
      </w:r>
      <w:proofErr w:type="spellEnd"/>
      <w:r w:rsidRPr="0015134D">
        <w:t>. 300 palavras)</w:t>
      </w:r>
      <w:r w:rsidR="00BC39B3" w:rsidRPr="003D230C">
        <w:rPr>
          <w:color w:val="4C94D8" w:themeColor="text2" w:themeTint="80"/>
          <w:highlight w:val="yellow"/>
        </w:rPr>
        <w:br/>
      </w:r>
      <w:r w:rsidR="00BC39B3" w:rsidRPr="003D230C">
        <w:rPr>
          <w:color w:val="4C94D8" w:themeColor="text2" w:themeTint="80"/>
          <w:highlight w:val="yellow"/>
        </w:rPr>
        <w:br/>
      </w:r>
      <w:r w:rsidR="00BE20BC" w:rsidRPr="003D230C">
        <w:rPr>
          <w:color w:val="4C94D8" w:themeColor="text2" w:themeTint="80"/>
        </w:rPr>
        <w:t>Aumentar eficácia no desenvolvimento</w:t>
      </w:r>
      <w:r w:rsidR="00100CDA" w:rsidRPr="003D230C">
        <w:rPr>
          <w:color w:val="4C94D8" w:themeColor="text2" w:themeTint="80"/>
        </w:rPr>
        <w:t xml:space="preserve"> de software</w:t>
      </w:r>
      <w:r w:rsidR="00BE20BC" w:rsidRPr="003D230C">
        <w:rPr>
          <w:color w:val="4C94D8" w:themeColor="text2" w:themeTint="80"/>
        </w:rPr>
        <w:t>, reduzir bugs e erros</w:t>
      </w:r>
      <w:r w:rsidR="00C8386F" w:rsidRPr="003D230C">
        <w:rPr>
          <w:color w:val="4C94D8" w:themeColor="text2" w:themeTint="80"/>
        </w:rPr>
        <w:t xml:space="preserve">, melhorar a comunicação interna, melhorar a comunicação externa, reduzir o tempo de resposta aos clientes, </w:t>
      </w:r>
      <w:r w:rsidR="00B41C83" w:rsidRPr="003D230C">
        <w:rPr>
          <w:color w:val="4C94D8" w:themeColor="text2" w:themeTint="80"/>
        </w:rPr>
        <w:t>mel</w:t>
      </w:r>
      <w:r w:rsidR="00615012" w:rsidRPr="003D230C">
        <w:rPr>
          <w:color w:val="4C94D8" w:themeColor="text2" w:themeTint="80"/>
        </w:rPr>
        <w:t>horar a documentação</w:t>
      </w:r>
      <w:r w:rsidR="00AB3284" w:rsidRPr="003D230C">
        <w:rPr>
          <w:color w:val="4C94D8" w:themeColor="text2" w:themeTint="80"/>
        </w:rPr>
        <w:t xml:space="preserve"> técnica</w:t>
      </w:r>
      <w:r w:rsidR="00615012" w:rsidRPr="003D230C">
        <w:rPr>
          <w:color w:val="4C94D8" w:themeColor="text2" w:themeTint="80"/>
        </w:rPr>
        <w:t xml:space="preserve">, automatizar processos repetitivos, </w:t>
      </w:r>
      <w:r w:rsidR="00D14ADF" w:rsidRPr="003D230C">
        <w:rPr>
          <w:color w:val="4C94D8" w:themeColor="text2" w:themeTint="80"/>
        </w:rPr>
        <w:t xml:space="preserve">gerar e manter e automatizar testes de código, </w:t>
      </w:r>
      <w:r w:rsidR="005F1D9E" w:rsidRPr="003D230C">
        <w:rPr>
          <w:bCs/>
          <w:color w:val="4C94D8" w:themeColor="text2" w:themeTint="80"/>
        </w:rPr>
        <w:t>detetar e prevenir vulnerabilidades</w:t>
      </w:r>
      <w:r w:rsidR="005F1D9E" w:rsidRPr="003D230C">
        <w:rPr>
          <w:color w:val="4C94D8" w:themeColor="text2" w:themeTint="80"/>
        </w:rPr>
        <w:t xml:space="preserve"> </w:t>
      </w:r>
      <w:r w:rsidR="00B239DD" w:rsidRPr="003D230C">
        <w:rPr>
          <w:color w:val="4C94D8" w:themeColor="text2" w:themeTint="80"/>
        </w:rPr>
        <w:t xml:space="preserve">de </w:t>
      </w:r>
      <w:proofErr w:type="spellStart"/>
      <w:r w:rsidR="00B239DD" w:rsidRPr="003D230C">
        <w:rPr>
          <w:color w:val="4C94D8" w:themeColor="text2" w:themeTint="80"/>
        </w:rPr>
        <w:t>cibersegurança</w:t>
      </w:r>
      <w:proofErr w:type="spellEnd"/>
      <w:r w:rsidR="00E840F6" w:rsidRPr="003D230C">
        <w:rPr>
          <w:color w:val="4C94D8" w:themeColor="text2" w:themeTint="80"/>
        </w:rPr>
        <w:t xml:space="preserve">, </w:t>
      </w:r>
      <w:r w:rsidR="00E840F6" w:rsidRPr="00BC39B3">
        <w:rPr>
          <w:color w:val="4C94D8" w:themeColor="text2" w:themeTint="80"/>
        </w:rPr>
        <w:t>criar protótipos técnicos e visuais mais rápidos, melhorar o UI/UX e reduzir o time-to-</w:t>
      </w:r>
      <w:proofErr w:type="spellStart"/>
      <w:r w:rsidR="00E840F6" w:rsidRPr="00BC39B3">
        <w:rPr>
          <w:color w:val="4C94D8" w:themeColor="text2" w:themeTint="80"/>
        </w:rPr>
        <w:t>market</w:t>
      </w:r>
      <w:proofErr w:type="spellEnd"/>
      <w:r w:rsidR="00E840F6" w:rsidRPr="00BC39B3">
        <w:rPr>
          <w:color w:val="4C94D8" w:themeColor="text2" w:themeTint="80"/>
        </w:rPr>
        <w:t xml:space="preserve"> de novos produtos, </w:t>
      </w:r>
      <w:proofErr w:type="spellStart"/>
      <w:r w:rsidR="00E840F6" w:rsidRPr="00BC39B3">
        <w:rPr>
          <w:color w:val="4C94D8" w:themeColor="text2" w:themeTint="80"/>
        </w:rPr>
        <w:t>MVPs</w:t>
      </w:r>
      <w:proofErr w:type="spellEnd"/>
      <w:r w:rsidR="00E840F6" w:rsidRPr="00BC39B3">
        <w:rPr>
          <w:color w:val="4C94D8" w:themeColor="text2" w:themeTint="80"/>
        </w:rPr>
        <w:t xml:space="preserve"> e funcionalidades</w:t>
      </w:r>
      <w:r w:rsidR="003D230C" w:rsidRPr="003D230C">
        <w:rPr>
          <w:color w:val="4C94D8" w:themeColor="text2" w:themeTint="80"/>
        </w:rPr>
        <w:t>.</w:t>
      </w:r>
      <w:r w:rsidR="00E72261" w:rsidRPr="003D230C">
        <w:rPr>
          <w:color w:val="4C94D8" w:themeColor="text2" w:themeTint="80"/>
        </w:rPr>
        <w:br/>
      </w:r>
      <w:r w:rsidR="00E72261" w:rsidRPr="003D230C">
        <w:rPr>
          <w:color w:val="4C94D8" w:themeColor="text2" w:themeTint="80"/>
        </w:rPr>
        <w:br/>
      </w:r>
      <w:r w:rsidR="00E72261" w:rsidRPr="00BC39B3">
        <w:rPr>
          <w:color w:val="4C94D8" w:themeColor="text2" w:themeTint="80"/>
        </w:rPr>
        <w:t>Com este projeto, esperamos:</w:t>
      </w:r>
    </w:p>
    <w:p w14:paraId="29D4E779" w14:textId="77777777" w:rsidR="00E72261" w:rsidRPr="00BC39B3" w:rsidRDefault="00E72261" w:rsidP="00E72261">
      <w:pPr>
        <w:numPr>
          <w:ilvl w:val="0"/>
          <w:numId w:val="38"/>
        </w:numPr>
        <w:rPr>
          <w:color w:val="4C94D8" w:themeColor="text2" w:themeTint="80"/>
        </w:rPr>
      </w:pPr>
      <w:r w:rsidRPr="00BC39B3">
        <w:rPr>
          <w:color w:val="4C94D8" w:themeColor="text2" w:themeTint="80"/>
        </w:rPr>
        <w:t>Aumentar a produtividade da equipa;</w:t>
      </w:r>
    </w:p>
    <w:p w14:paraId="67C0CFA4" w14:textId="77777777" w:rsidR="00E72261" w:rsidRPr="00BC39B3" w:rsidRDefault="00E72261" w:rsidP="00E72261">
      <w:pPr>
        <w:numPr>
          <w:ilvl w:val="0"/>
          <w:numId w:val="38"/>
        </w:numPr>
        <w:rPr>
          <w:color w:val="4C94D8" w:themeColor="text2" w:themeTint="80"/>
        </w:rPr>
      </w:pPr>
      <w:r w:rsidRPr="00BC39B3">
        <w:rPr>
          <w:color w:val="4C94D8" w:themeColor="text2" w:themeTint="80"/>
        </w:rPr>
        <w:t>Melhorar a qualidade e consistência do software;</w:t>
      </w:r>
    </w:p>
    <w:p w14:paraId="6AEAB9BE" w14:textId="77777777" w:rsidR="00E72261" w:rsidRPr="00BC39B3" w:rsidRDefault="00E72261" w:rsidP="00E72261">
      <w:pPr>
        <w:numPr>
          <w:ilvl w:val="0"/>
          <w:numId w:val="38"/>
        </w:numPr>
        <w:rPr>
          <w:color w:val="4C94D8" w:themeColor="text2" w:themeTint="80"/>
          <w:lang w:val="en-US"/>
        </w:rPr>
      </w:pPr>
      <w:proofErr w:type="spellStart"/>
      <w:r w:rsidRPr="00BC39B3">
        <w:rPr>
          <w:color w:val="4C94D8" w:themeColor="text2" w:themeTint="80"/>
          <w:lang w:val="en-US"/>
        </w:rPr>
        <w:t>Reduzir</w:t>
      </w:r>
      <w:proofErr w:type="spellEnd"/>
      <w:r w:rsidRPr="00BC39B3">
        <w:rPr>
          <w:color w:val="4C94D8" w:themeColor="text2" w:themeTint="80"/>
          <w:lang w:val="en-US"/>
        </w:rPr>
        <w:t xml:space="preserve"> custos </w:t>
      </w:r>
      <w:proofErr w:type="spellStart"/>
      <w:r w:rsidRPr="00BC39B3">
        <w:rPr>
          <w:color w:val="4C94D8" w:themeColor="text2" w:themeTint="80"/>
          <w:lang w:val="en-US"/>
        </w:rPr>
        <w:t>operacionais</w:t>
      </w:r>
      <w:proofErr w:type="spellEnd"/>
      <w:r w:rsidRPr="00BC39B3">
        <w:rPr>
          <w:color w:val="4C94D8" w:themeColor="text2" w:themeTint="80"/>
          <w:lang w:val="en-US"/>
        </w:rPr>
        <w:t>;</w:t>
      </w:r>
    </w:p>
    <w:p w14:paraId="49E48ED5" w14:textId="77777777" w:rsidR="00E72261" w:rsidRPr="00BC39B3" w:rsidRDefault="00E72261" w:rsidP="00E72261">
      <w:pPr>
        <w:numPr>
          <w:ilvl w:val="0"/>
          <w:numId w:val="38"/>
        </w:numPr>
        <w:rPr>
          <w:color w:val="4C94D8" w:themeColor="text2" w:themeTint="80"/>
        </w:rPr>
      </w:pPr>
      <w:r w:rsidRPr="00BC39B3">
        <w:rPr>
          <w:color w:val="4C94D8" w:themeColor="text2" w:themeTint="80"/>
        </w:rPr>
        <w:t>Acelerar a entrega de projetos;</w:t>
      </w:r>
    </w:p>
    <w:p w14:paraId="60484EEE" w14:textId="77777777" w:rsidR="00E72261" w:rsidRPr="00BC39B3" w:rsidRDefault="00E72261" w:rsidP="00E72261">
      <w:pPr>
        <w:numPr>
          <w:ilvl w:val="0"/>
          <w:numId w:val="38"/>
        </w:numPr>
        <w:rPr>
          <w:color w:val="4C94D8" w:themeColor="text2" w:themeTint="80"/>
        </w:rPr>
      </w:pPr>
      <w:r w:rsidRPr="00BC39B3">
        <w:rPr>
          <w:color w:val="4C94D8" w:themeColor="text2" w:themeTint="80"/>
        </w:rPr>
        <w:t>Criar novos serviços baseados em IA;</w:t>
      </w:r>
    </w:p>
    <w:p w14:paraId="5108DA39" w14:textId="77777777" w:rsidR="00E72261" w:rsidRPr="00BC39B3" w:rsidRDefault="00E72261" w:rsidP="00E72261">
      <w:pPr>
        <w:numPr>
          <w:ilvl w:val="0"/>
          <w:numId w:val="38"/>
        </w:numPr>
        <w:rPr>
          <w:color w:val="4C94D8" w:themeColor="text2" w:themeTint="80"/>
        </w:rPr>
      </w:pPr>
      <w:r w:rsidRPr="00BC39B3">
        <w:rPr>
          <w:color w:val="4C94D8" w:themeColor="text2" w:themeTint="80"/>
        </w:rPr>
        <w:t>Aumentar a satisfação dos clientes.</w:t>
      </w:r>
    </w:p>
    <w:p w14:paraId="2F5AAB1D" w14:textId="5BA8ADC6" w:rsidR="00B730BD" w:rsidRPr="003D230C" w:rsidRDefault="00E72261" w:rsidP="00B730BD">
      <w:pPr>
        <w:ind w:left="720"/>
        <w:rPr>
          <w:color w:val="4C94D8" w:themeColor="text2" w:themeTint="80"/>
        </w:rPr>
      </w:pPr>
      <w:r w:rsidRPr="003D230C">
        <w:rPr>
          <w:color w:val="4C94D8" w:themeColor="text2" w:themeTint="80"/>
        </w:rPr>
        <w:br/>
      </w:r>
      <w:r w:rsidR="00B730BD" w:rsidRPr="003D230C">
        <w:rPr>
          <w:color w:val="4C94D8" w:themeColor="text2" w:themeTint="80"/>
        </w:rPr>
        <w:t>No conjunto, estas iniciativas visam aumentar a eficiência operacional, a qualidade das soluções desenvolvidas e a capacidade de inovação da Softway.</w:t>
      </w:r>
    </w:p>
    <w:p w14:paraId="67E96815" w14:textId="446337D3" w:rsidR="00BE20BC" w:rsidRPr="00B730BD" w:rsidRDefault="00BE20BC" w:rsidP="005F1D9E">
      <w:pPr>
        <w:ind w:left="720"/>
        <w:rPr>
          <w:color w:val="4C94D8" w:themeColor="text2" w:themeTint="80"/>
          <w:highlight w:val="yellow"/>
        </w:rPr>
      </w:pPr>
    </w:p>
    <w:p w14:paraId="0ACE67EC" w14:textId="77777777" w:rsidR="0015134D" w:rsidRDefault="0015134D" w:rsidP="0015134D">
      <w:pPr>
        <w:numPr>
          <w:ilvl w:val="0"/>
          <w:numId w:val="1"/>
        </w:numPr>
      </w:pPr>
      <w:r w:rsidRPr="0015134D">
        <w:rPr>
          <w:b/>
          <w:bCs/>
        </w:rPr>
        <w:t>Como é que este projeto de IA se encaixa na estratégia geral de crescimento da sua empresa?</w:t>
      </w:r>
      <w:r w:rsidRPr="0015134D">
        <w:t xml:space="preserve"> (</w:t>
      </w:r>
      <w:proofErr w:type="spellStart"/>
      <w:r w:rsidRPr="0015134D">
        <w:t>máx</w:t>
      </w:r>
      <w:proofErr w:type="spellEnd"/>
      <w:r w:rsidRPr="0015134D">
        <w:t>. 300 palavras)</w:t>
      </w:r>
    </w:p>
    <w:p w14:paraId="47E32659" w14:textId="1DF82130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>A Softway tem como estratégia crescer através da inovação, da diferenciação no mercado e da oferta de soluções digitais de alto valor acrescentado. A integração de inteligência artificial é um passo natural e fundamental para acelerar essa estratégia.</w:t>
      </w:r>
    </w:p>
    <w:p w14:paraId="52C20AD0" w14:textId="5DB2F00A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>Este projeto permitirá criar uma oferta premium baseada em IA, reforçando a nossa posição como empresa de referência no desenvolvimento de websites e plataformas web avançadas. Ao incorporar agentes de IA em soluções para clientes, a Softway passará a oferecer produtos mais inteligentes, personalizados e orientados para resultados de negócio, aumentando o valor de cada projeto e criando novas linhas de receita.</w:t>
      </w:r>
    </w:p>
    <w:p w14:paraId="37B8C7E1" w14:textId="65D14D15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lastRenderedPageBreak/>
        <w:t xml:space="preserve">Ao nível interno, a IA vai aumentar a eficácia da equipa, reduzir bugs, melhorar a documentação e automatizar testes de software </w:t>
      </w:r>
      <w:r w:rsidR="001F3833">
        <w:rPr>
          <w:color w:val="4C94D8" w:themeColor="text2" w:themeTint="80"/>
        </w:rPr>
        <w:t>-</w:t>
      </w:r>
      <w:r w:rsidRPr="00862630">
        <w:rPr>
          <w:color w:val="4C94D8" w:themeColor="text2" w:themeTint="80"/>
        </w:rPr>
        <w:t xml:space="preserve"> o que se traduz em maior qualidade, menos retrabalho e entregas mais rápidas. Isto permite-nos escalar a operação sem aumentar proporcionalmente os custos.</w:t>
      </w:r>
    </w:p>
    <w:p w14:paraId="080EB164" w14:textId="4D8B60C3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 xml:space="preserve">A IA será também utilizada na prototipagem técnica e de web design, permitindo construir </w:t>
      </w:r>
      <w:proofErr w:type="spellStart"/>
      <w:r w:rsidRPr="00862630">
        <w:rPr>
          <w:color w:val="4C94D8" w:themeColor="text2" w:themeTint="80"/>
        </w:rPr>
        <w:t>MVPs</w:t>
      </w:r>
      <w:proofErr w:type="spellEnd"/>
      <w:r w:rsidRPr="00862630">
        <w:rPr>
          <w:color w:val="4C94D8" w:themeColor="text2" w:themeTint="80"/>
        </w:rPr>
        <w:t xml:space="preserve"> mais rapidamente, validar ideias com clientes e reduzir o time-to-</w:t>
      </w:r>
      <w:proofErr w:type="spellStart"/>
      <w:r w:rsidRPr="00862630">
        <w:rPr>
          <w:color w:val="4C94D8" w:themeColor="text2" w:themeTint="80"/>
        </w:rPr>
        <w:t>market</w:t>
      </w:r>
      <w:proofErr w:type="spellEnd"/>
      <w:r w:rsidRPr="00862630">
        <w:rPr>
          <w:color w:val="4C94D8" w:themeColor="text2" w:themeTint="80"/>
        </w:rPr>
        <w:t>. Isto torna a Softway mais competitiva e ágil face aos concorrentes.</w:t>
      </w:r>
    </w:p>
    <w:p w14:paraId="4B02C12A" w14:textId="43EF4632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 xml:space="preserve">Outro eixo estratégico é a </w:t>
      </w:r>
      <w:proofErr w:type="spellStart"/>
      <w:r w:rsidRPr="00862630">
        <w:rPr>
          <w:color w:val="4C94D8" w:themeColor="text2" w:themeTint="80"/>
        </w:rPr>
        <w:t>cibersegurança</w:t>
      </w:r>
      <w:proofErr w:type="spellEnd"/>
      <w:r w:rsidRPr="00862630">
        <w:rPr>
          <w:color w:val="4C94D8" w:themeColor="text2" w:themeTint="80"/>
        </w:rPr>
        <w:t xml:space="preserve"> e performance. A IA vai ajudar a detetar vulnerabilidades, otimizar recursos e garantir soluções mais fiáveis e robustas, reforçando a confiança dos clientes.</w:t>
      </w:r>
    </w:p>
    <w:p w14:paraId="43B93C8D" w14:textId="33D3E19B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 xml:space="preserve">Este projeto está totalmente alinhado com a </w:t>
      </w:r>
      <w:r w:rsidR="000638E8">
        <w:rPr>
          <w:color w:val="4C94D8" w:themeColor="text2" w:themeTint="80"/>
        </w:rPr>
        <w:t>estratégia</w:t>
      </w:r>
      <w:r w:rsidRPr="00862630">
        <w:rPr>
          <w:color w:val="4C94D8" w:themeColor="text2" w:themeTint="80"/>
        </w:rPr>
        <w:t xml:space="preserve"> da empresa, permitindo-nos:</w:t>
      </w:r>
    </w:p>
    <w:p w14:paraId="3454D453" w14:textId="77777777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ab/>
        <w:t>•</w:t>
      </w:r>
      <w:r w:rsidRPr="00862630">
        <w:rPr>
          <w:color w:val="4C94D8" w:themeColor="text2" w:themeTint="80"/>
        </w:rPr>
        <w:tab/>
        <w:t>Aumentar a qualidade e consistência dos projetos;</w:t>
      </w:r>
    </w:p>
    <w:p w14:paraId="35624B98" w14:textId="77777777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ab/>
        <w:t>•</w:t>
      </w:r>
      <w:r w:rsidRPr="00862630">
        <w:rPr>
          <w:color w:val="4C94D8" w:themeColor="text2" w:themeTint="80"/>
        </w:rPr>
        <w:tab/>
        <w:t>Tornar os processos internos mais inteligentes e eficientes;</w:t>
      </w:r>
    </w:p>
    <w:p w14:paraId="16FADF16" w14:textId="77777777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ab/>
        <w:t>•</w:t>
      </w:r>
      <w:r w:rsidRPr="00862630">
        <w:rPr>
          <w:color w:val="4C94D8" w:themeColor="text2" w:themeTint="80"/>
        </w:rPr>
        <w:tab/>
        <w:t>Criar soluções inovadoras e diferenciadoras para o mercado;</w:t>
      </w:r>
    </w:p>
    <w:p w14:paraId="314D12CE" w14:textId="77777777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ab/>
        <w:t>•</w:t>
      </w:r>
      <w:r w:rsidRPr="00862630">
        <w:rPr>
          <w:color w:val="4C94D8" w:themeColor="text2" w:themeTint="80"/>
        </w:rPr>
        <w:tab/>
        <w:t>Melhorar a experiência do utilizador (UI/UX);</w:t>
      </w:r>
    </w:p>
    <w:p w14:paraId="74D72B12" w14:textId="77777777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ab/>
        <w:t>•</w:t>
      </w:r>
      <w:r w:rsidRPr="00862630">
        <w:rPr>
          <w:color w:val="4C94D8" w:themeColor="text2" w:themeTint="80"/>
        </w:rPr>
        <w:tab/>
        <w:t>Escalar a capacidade de entrega com maior rentabilidade.</w:t>
      </w:r>
    </w:p>
    <w:p w14:paraId="7D9C4141" w14:textId="77777777" w:rsidR="00862630" w:rsidRPr="00862630" w:rsidRDefault="00862630" w:rsidP="00862630">
      <w:pPr>
        <w:ind w:left="720"/>
        <w:rPr>
          <w:color w:val="4C94D8" w:themeColor="text2" w:themeTint="80"/>
        </w:rPr>
      </w:pPr>
    </w:p>
    <w:p w14:paraId="0D5FC9E4" w14:textId="6E805438" w:rsidR="00862630" w:rsidRPr="00862630" w:rsidRDefault="00862630" w:rsidP="00862630">
      <w:pPr>
        <w:ind w:left="720"/>
        <w:rPr>
          <w:color w:val="4C94D8" w:themeColor="text2" w:themeTint="80"/>
        </w:rPr>
      </w:pPr>
      <w:r w:rsidRPr="00862630">
        <w:rPr>
          <w:color w:val="4C94D8" w:themeColor="text2" w:themeTint="80"/>
        </w:rPr>
        <w:t>Em suma, a IA será um pilar central da estratégia de crescimento da Softway, potenciando inovação, eficiência, escalabilidade e competitividade no médio e longo prazo.</w:t>
      </w:r>
    </w:p>
    <w:p w14:paraId="2B758042" w14:textId="77777777" w:rsidR="0015134D" w:rsidRPr="0015134D" w:rsidRDefault="0015134D" w:rsidP="0015134D">
      <w:pPr>
        <w:numPr>
          <w:ilvl w:val="0"/>
          <w:numId w:val="1"/>
        </w:numPr>
      </w:pPr>
      <w:r w:rsidRPr="0015134D">
        <w:rPr>
          <w:b/>
          <w:bCs/>
        </w:rPr>
        <w:t>O seu projeto respeita o princípio ambiental "Não Prejudicar Significativamente" (DNSH)?</w:t>
      </w:r>
      <w:r w:rsidRPr="0015134D">
        <w:t xml:space="preserve"> </w:t>
      </w:r>
    </w:p>
    <w:p w14:paraId="55C62E4E" w14:textId="77777777" w:rsidR="0015134D" w:rsidRDefault="0015134D" w:rsidP="0015134D">
      <w:pPr>
        <w:numPr>
          <w:ilvl w:val="1"/>
          <w:numId w:val="1"/>
        </w:numPr>
      </w:pPr>
      <w:r w:rsidRPr="0015134D">
        <w:t>Isto significa que o projeto não deve causar danos significativos ao ambiente. Por favor, confirme que o seu projeto não envolve atividades como combustíveis fósseis, aterros de resíduos, incineradores ou outras atividades listadas no Anexo I do Aviso. Se tiver dúvidas, podemos ajudar a clarificar.</w:t>
      </w:r>
    </w:p>
    <w:p w14:paraId="4796E3FC" w14:textId="263B5D14" w:rsidR="007D1C4A" w:rsidRPr="007D1C4A" w:rsidRDefault="007D1C4A" w:rsidP="007D1C4A">
      <w:pPr>
        <w:ind w:left="720"/>
        <w:rPr>
          <w:color w:val="4C94D8" w:themeColor="text2" w:themeTint="80"/>
        </w:rPr>
      </w:pPr>
      <w:r w:rsidRPr="007D1C4A">
        <w:t> </w:t>
      </w:r>
      <w:r w:rsidRPr="007D1C4A">
        <w:rPr>
          <w:color w:val="4C94D8" w:themeColor="text2" w:themeTint="80"/>
        </w:rPr>
        <w:t>O projeto não envolve combustíveis fósseis, resíduos, atividades poluentes.</w:t>
      </w:r>
    </w:p>
    <w:p w14:paraId="7D2F7DAC" w14:textId="77777777" w:rsidR="007D1C4A" w:rsidRPr="0015134D" w:rsidRDefault="007D1C4A" w:rsidP="007D1C4A">
      <w:pPr>
        <w:ind w:left="720"/>
      </w:pPr>
    </w:p>
    <w:p w14:paraId="2EEB475F" w14:textId="4A932C10" w:rsidR="0015134D" w:rsidRDefault="0015134D" w:rsidP="0015134D"/>
    <w:p w14:paraId="488B2E6B" w14:textId="77777777" w:rsidR="00A67E18" w:rsidRDefault="00A67E18" w:rsidP="0015134D"/>
    <w:p w14:paraId="47440638" w14:textId="77777777" w:rsidR="00A67E18" w:rsidRDefault="00A67E18" w:rsidP="0015134D"/>
    <w:p w14:paraId="400F9629" w14:textId="77777777" w:rsidR="00A67E18" w:rsidRDefault="00A67E18" w:rsidP="0015134D"/>
    <w:p w14:paraId="79D25492" w14:textId="77777777" w:rsidR="00A67E18" w:rsidRPr="0015134D" w:rsidRDefault="00A67E18" w:rsidP="0015134D"/>
    <w:p w14:paraId="131DC39B" w14:textId="366F82C4" w:rsidR="0015134D" w:rsidRPr="0015134D" w:rsidRDefault="0015134D" w:rsidP="00BD6B9B">
      <w:pPr>
        <w:pStyle w:val="Ttulo2"/>
      </w:pPr>
      <w:r w:rsidRPr="0015134D">
        <w:lastRenderedPageBreak/>
        <w:t>Detalhes do Investimento e Despesas</w:t>
      </w:r>
    </w:p>
    <w:p w14:paraId="77E5DEB5" w14:textId="77777777" w:rsidR="0015134D" w:rsidRDefault="0015134D" w:rsidP="0015134D">
      <w:r w:rsidRPr="0015134D">
        <w:t>Liste os principais investimentos que pretende fazer. Para cada um, por favor, forneça:</w:t>
      </w:r>
    </w:p>
    <w:p w14:paraId="63AC6963" w14:textId="2EB35DF2" w:rsidR="00D904C8" w:rsidRDefault="003A051B" w:rsidP="0015134D">
      <w:r w:rsidRPr="003A051B">
        <w:rPr>
          <w:noProof/>
          <w:lang w:val="en-US"/>
        </w:rPr>
        <mc:AlternateContent>
          <mc:Choice Requires="wps">
            <w:drawing>
              <wp:inline distT="0" distB="0" distL="0" distR="0" wp14:anchorId="525C3BA4" wp14:editId="096FBB47">
                <wp:extent cx="5402580" cy="635"/>
                <wp:effectExtent l="245745" t="31750" r="245745" b="36830"/>
                <wp:docPr id="2103066382" name="Horizontal Line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D366F6" id="Horizontal Line 72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3716E001" w14:textId="1A3B5344" w:rsidR="007A679B" w:rsidRPr="007A679B" w:rsidRDefault="007A679B" w:rsidP="001D405E">
      <w:pPr>
        <w:rPr>
          <w:b/>
          <w:bCs/>
          <w:color w:val="4C94D8" w:themeColor="text2" w:themeTint="80"/>
          <w:sz w:val="32"/>
          <w:szCs w:val="32"/>
        </w:rPr>
      </w:pPr>
      <w:r w:rsidRPr="007A679B">
        <w:rPr>
          <w:b/>
          <w:bCs/>
          <w:color w:val="4C94D8" w:themeColor="text2" w:themeTint="80"/>
          <w:sz w:val="28"/>
          <w:szCs w:val="28"/>
        </w:rPr>
        <w:t xml:space="preserve">Subscrições IA </w:t>
      </w:r>
      <w:r w:rsidR="001565EB">
        <w:rPr>
          <w:b/>
          <w:bCs/>
          <w:color w:val="4C94D8" w:themeColor="text2" w:themeTint="80"/>
          <w:sz w:val="28"/>
          <w:szCs w:val="28"/>
        </w:rPr>
        <w:t>para</w:t>
      </w:r>
      <w:r w:rsidRPr="007A679B">
        <w:rPr>
          <w:b/>
          <w:bCs/>
          <w:color w:val="4C94D8" w:themeColor="text2" w:themeTint="80"/>
          <w:sz w:val="28"/>
          <w:szCs w:val="28"/>
        </w:rPr>
        <w:t xml:space="preserve"> Produtividade</w:t>
      </w:r>
      <w:r w:rsidR="00E52CE9">
        <w:rPr>
          <w:b/>
          <w:bCs/>
          <w:color w:val="4C94D8" w:themeColor="text2" w:themeTint="80"/>
          <w:sz w:val="28"/>
          <w:szCs w:val="28"/>
        </w:rPr>
        <w:t>, Gestão de Projetos</w:t>
      </w:r>
      <w:r w:rsidR="001565EB" w:rsidRPr="001565EB">
        <w:rPr>
          <w:b/>
          <w:bCs/>
          <w:color w:val="4C94D8" w:themeColor="text2" w:themeTint="80"/>
          <w:sz w:val="28"/>
          <w:szCs w:val="28"/>
        </w:rPr>
        <w:t xml:space="preserve"> </w:t>
      </w:r>
      <w:r w:rsidR="001565EB">
        <w:rPr>
          <w:b/>
          <w:bCs/>
          <w:color w:val="4C94D8" w:themeColor="text2" w:themeTint="80"/>
          <w:sz w:val="28"/>
          <w:szCs w:val="28"/>
        </w:rPr>
        <w:t>e</w:t>
      </w:r>
      <w:r w:rsidR="001565EB" w:rsidRPr="007A679B">
        <w:rPr>
          <w:b/>
          <w:bCs/>
          <w:color w:val="4C94D8" w:themeColor="text2" w:themeTint="80"/>
          <w:sz w:val="28"/>
          <w:szCs w:val="28"/>
        </w:rPr>
        <w:t xml:space="preserve"> Programação</w:t>
      </w:r>
    </w:p>
    <w:p w14:paraId="7F3D5211" w14:textId="70959F8D" w:rsidR="001D405E" w:rsidRPr="007A679B" w:rsidRDefault="001D405E" w:rsidP="001D405E">
      <w:pPr>
        <w:rPr>
          <w:b/>
          <w:bCs/>
          <w:color w:val="4C94D8" w:themeColor="text2" w:themeTint="80"/>
        </w:rPr>
      </w:pPr>
      <w:r w:rsidRPr="007A679B">
        <w:rPr>
          <w:b/>
          <w:bCs/>
          <w:color w:val="4C94D8" w:themeColor="text2" w:themeTint="80"/>
        </w:rPr>
        <w:t xml:space="preserve">Microsoft </w:t>
      </w:r>
      <w:proofErr w:type="spellStart"/>
      <w:r w:rsidRPr="007A679B">
        <w:rPr>
          <w:b/>
          <w:bCs/>
          <w:color w:val="4C94D8" w:themeColor="text2" w:themeTint="80"/>
        </w:rPr>
        <w:t>Copilot</w:t>
      </w:r>
      <w:proofErr w:type="spellEnd"/>
      <w:r w:rsidRPr="007A679B">
        <w:rPr>
          <w:b/>
          <w:bCs/>
          <w:color w:val="4C94D8" w:themeColor="text2" w:themeTint="80"/>
        </w:rPr>
        <w:t xml:space="preserve"> (M365)</w:t>
      </w:r>
    </w:p>
    <w:p w14:paraId="16F6D2E8" w14:textId="3DF1AF03" w:rsidR="001D405E" w:rsidRPr="007A679B" w:rsidRDefault="001D405E" w:rsidP="007A679B">
      <w:pPr>
        <w:pStyle w:val="PargrafodaLista"/>
        <w:numPr>
          <w:ilvl w:val="0"/>
          <w:numId w:val="15"/>
        </w:numPr>
        <w:rPr>
          <w:color w:val="4C94D8" w:themeColor="text2" w:themeTint="80"/>
        </w:rPr>
      </w:pPr>
      <w:r w:rsidRPr="007A679B">
        <w:rPr>
          <w:b/>
          <w:bCs/>
          <w:color w:val="4C94D8" w:themeColor="text2" w:themeTint="80"/>
        </w:rPr>
        <w:t>Tipo de Despesa:</w:t>
      </w:r>
      <w:r w:rsidRPr="007A679B">
        <w:rPr>
          <w:color w:val="4C94D8" w:themeColor="text2" w:themeTint="80"/>
        </w:rPr>
        <w:t xml:space="preserve"> Subscrição de SaaS / Software de IA para produtividade</w:t>
      </w:r>
    </w:p>
    <w:p w14:paraId="290ACE1B" w14:textId="1BCEFBDD" w:rsidR="00A660C3" w:rsidRPr="007A679B" w:rsidRDefault="001D405E" w:rsidP="007A679B">
      <w:pPr>
        <w:pStyle w:val="PargrafodaLista"/>
        <w:numPr>
          <w:ilvl w:val="0"/>
          <w:numId w:val="15"/>
        </w:numPr>
        <w:rPr>
          <w:color w:val="4C94D8" w:themeColor="text2" w:themeTint="80"/>
        </w:rPr>
      </w:pPr>
      <w:r w:rsidRPr="007A679B">
        <w:rPr>
          <w:b/>
          <w:bCs/>
          <w:color w:val="4C94D8" w:themeColor="text2" w:themeTint="80"/>
        </w:rPr>
        <w:t>Descrição Detalhada:</w:t>
      </w:r>
      <w:r w:rsidR="00A660C3" w:rsidRPr="007A679B">
        <w:rPr>
          <w:color w:val="4C94D8" w:themeColor="text2" w:themeTint="80"/>
        </w:rPr>
        <w:t xml:space="preserve"> Subscrição do Microsoft </w:t>
      </w:r>
      <w:proofErr w:type="spellStart"/>
      <w:r w:rsidR="00A660C3" w:rsidRPr="007A679B">
        <w:rPr>
          <w:color w:val="4C94D8" w:themeColor="text2" w:themeTint="80"/>
        </w:rPr>
        <w:t>Copilot</w:t>
      </w:r>
      <w:proofErr w:type="spellEnd"/>
      <w:r w:rsidR="00A660C3" w:rsidRPr="007A679B">
        <w:rPr>
          <w:color w:val="4C94D8" w:themeColor="text2" w:themeTint="80"/>
        </w:rPr>
        <w:t xml:space="preserve"> para 15 utilizadores, integrado no Microsoft 365 (Outlook, Teams, Word, Excel, PowerPoint), para automatizar tarefas administrativas, organizar informação, gerar conteúdos base e melhorar a comunicação e colaboração interna.</w:t>
      </w:r>
    </w:p>
    <w:p w14:paraId="2427199E" w14:textId="73E667E5" w:rsidR="001D405E" w:rsidRPr="007A679B" w:rsidRDefault="001D405E" w:rsidP="007A679B">
      <w:pPr>
        <w:pStyle w:val="PargrafodaLista"/>
        <w:numPr>
          <w:ilvl w:val="0"/>
          <w:numId w:val="15"/>
        </w:numPr>
        <w:rPr>
          <w:color w:val="4C94D8" w:themeColor="text2" w:themeTint="80"/>
        </w:rPr>
      </w:pPr>
      <w:r w:rsidRPr="007A679B">
        <w:rPr>
          <w:b/>
          <w:bCs/>
          <w:color w:val="4C94D8" w:themeColor="text2" w:themeTint="80"/>
        </w:rPr>
        <w:t>Custo Estimado (sem IVA):</w:t>
      </w:r>
      <w:r w:rsidRPr="007A679B">
        <w:rPr>
          <w:color w:val="4C94D8" w:themeColor="text2" w:themeTint="80"/>
        </w:rPr>
        <w:t xml:space="preserve"> </w:t>
      </w:r>
      <w:r w:rsidRPr="007A679B">
        <w:rPr>
          <w:color w:val="4C94D8" w:themeColor="text2" w:themeTint="80"/>
          <w:highlight w:val="yellow"/>
        </w:rPr>
        <w:t xml:space="preserve">30€/utilizador/mês </w:t>
      </w:r>
      <w:r w:rsidR="000B096A">
        <w:rPr>
          <w:color w:val="4C94D8" w:themeColor="text2" w:themeTint="80"/>
          <w:highlight w:val="yellow"/>
        </w:rPr>
        <w:t>x</w:t>
      </w:r>
      <w:r w:rsidRPr="007A679B">
        <w:rPr>
          <w:color w:val="4C94D8" w:themeColor="text2" w:themeTint="80"/>
          <w:highlight w:val="yellow"/>
        </w:rPr>
        <w:t xml:space="preserve"> 15 utilizadores = 450€/mês </w:t>
      </w:r>
      <w:r w:rsidR="00D8658A">
        <w:rPr>
          <w:color w:val="4C94D8" w:themeColor="text2" w:themeTint="80"/>
          <w:highlight w:val="yellow"/>
        </w:rPr>
        <w:t>x</w:t>
      </w:r>
      <w:r w:rsidRPr="007A679B">
        <w:rPr>
          <w:color w:val="4C94D8" w:themeColor="text2" w:themeTint="80"/>
          <w:highlight w:val="yellow"/>
        </w:rPr>
        <w:t xml:space="preserve"> 24 meses = 10</w:t>
      </w:r>
      <w:r w:rsidR="000E6F4A">
        <w:rPr>
          <w:color w:val="4C94D8" w:themeColor="text2" w:themeTint="80"/>
          <w:highlight w:val="yellow"/>
        </w:rPr>
        <w:t xml:space="preserve"> </w:t>
      </w:r>
      <w:r w:rsidRPr="007A679B">
        <w:rPr>
          <w:color w:val="4C94D8" w:themeColor="text2" w:themeTint="80"/>
          <w:highlight w:val="yellow"/>
        </w:rPr>
        <w:t>800 €</w:t>
      </w:r>
      <w:r w:rsidR="007D1C4A">
        <w:rPr>
          <w:color w:val="4C94D8" w:themeColor="text2" w:themeTint="80"/>
        </w:rPr>
        <w:br/>
      </w:r>
      <w:r w:rsidR="007D1C4A" w:rsidRPr="003E37E0">
        <w:rPr>
          <w:b/>
          <w:i/>
          <w:color w:val="4C94D8" w:themeColor="text2" w:themeTint="80"/>
          <w:highlight w:val="green"/>
        </w:rPr>
        <w:t>Nota:</w:t>
      </w:r>
      <w:r w:rsidR="007D1C4A" w:rsidRPr="003E37E0">
        <w:rPr>
          <w:i/>
          <w:color w:val="4C94D8" w:themeColor="text2" w:themeTint="80"/>
          <w:highlight w:val="green"/>
        </w:rPr>
        <w:t xml:space="preserve"> nós já temos 1 licença ativa</w:t>
      </w:r>
      <w:r w:rsidR="007D1C4A">
        <w:rPr>
          <w:i/>
          <w:color w:val="4C94D8" w:themeColor="text2" w:themeTint="80"/>
          <w:highlight w:val="green"/>
        </w:rPr>
        <w:t xml:space="preserve"> que temos usado para testes</w:t>
      </w:r>
      <w:r w:rsidR="007D1C4A" w:rsidRPr="003E37E0">
        <w:rPr>
          <w:i/>
          <w:color w:val="4C94D8" w:themeColor="text2" w:themeTint="80"/>
          <w:highlight w:val="green"/>
        </w:rPr>
        <w:t xml:space="preserve">... o nosso objetivo é estender o número de licenças a toda a equipa </w:t>
      </w:r>
      <w:r w:rsidR="00C742D6">
        <w:rPr>
          <w:color w:val="4C94D8" w:themeColor="text2" w:themeTint="80"/>
        </w:rPr>
        <w:br/>
      </w:r>
      <w:r w:rsidR="00C742D6" w:rsidRPr="00C742D6">
        <w:rPr>
          <w:noProof/>
          <w:color w:val="4C94D8" w:themeColor="text2" w:themeTint="80"/>
        </w:rPr>
        <w:drawing>
          <wp:inline distT="0" distB="0" distL="0" distR="0" wp14:anchorId="50C6330D" wp14:editId="5C82A448">
            <wp:extent cx="2887134" cy="1243600"/>
            <wp:effectExtent l="0" t="0" r="0" b="1270"/>
            <wp:docPr id="50554331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43314" name="Picture 1" descr="A white background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6084" cy="12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BFC" w14:textId="4C2DEEA5" w:rsidR="001D405E" w:rsidRPr="007A679B" w:rsidRDefault="001D405E" w:rsidP="007A679B">
      <w:pPr>
        <w:pStyle w:val="PargrafodaLista"/>
        <w:numPr>
          <w:ilvl w:val="0"/>
          <w:numId w:val="15"/>
        </w:numPr>
        <w:rPr>
          <w:color w:val="4C94D8" w:themeColor="text2" w:themeTint="80"/>
        </w:rPr>
      </w:pPr>
      <w:r w:rsidRPr="007A679B">
        <w:rPr>
          <w:b/>
          <w:bCs/>
          <w:color w:val="4C94D8" w:themeColor="text2" w:themeTint="80"/>
        </w:rPr>
        <w:t>Data Prevista da Fatura:</w:t>
      </w:r>
      <w:r w:rsidRPr="007A679B">
        <w:rPr>
          <w:color w:val="4C94D8" w:themeColor="text2" w:themeTint="80"/>
        </w:rPr>
        <w:t xml:space="preserve"> </w:t>
      </w:r>
      <w:r w:rsidRPr="007A679B">
        <w:rPr>
          <w:color w:val="4C94D8" w:themeColor="text2" w:themeTint="80"/>
          <w:highlight w:val="yellow"/>
        </w:rPr>
        <w:t>???</w:t>
      </w:r>
    </w:p>
    <w:p w14:paraId="49165058" w14:textId="14E2BB62" w:rsidR="00EA5AD7" w:rsidRDefault="001D405E" w:rsidP="007A679B">
      <w:pPr>
        <w:pStyle w:val="PargrafodaLista"/>
        <w:numPr>
          <w:ilvl w:val="0"/>
          <w:numId w:val="15"/>
        </w:numPr>
        <w:rPr>
          <w:color w:val="4C94D8" w:themeColor="text2" w:themeTint="80"/>
        </w:rPr>
      </w:pPr>
      <w:r w:rsidRPr="007A679B">
        <w:rPr>
          <w:b/>
          <w:bCs/>
          <w:color w:val="4C94D8" w:themeColor="text2" w:themeTint="80"/>
        </w:rPr>
        <w:t>Justificação:</w:t>
      </w:r>
      <w:r w:rsidR="00EA5AD7" w:rsidRPr="007A679B">
        <w:rPr>
          <w:color w:val="4C94D8" w:themeColor="text2" w:themeTint="80"/>
        </w:rPr>
        <w:t xml:space="preserve"> Esta ferramenta irá aumentar a produtividade diária ao resumir emails e reuniões, gerar documentos e apresentações, automatizar tarefas repetitivas e apoiar a comunicação </w:t>
      </w:r>
      <w:r w:rsidR="0050141F" w:rsidRPr="007A679B">
        <w:rPr>
          <w:color w:val="4C94D8" w:themeColor="text2" w:themeTint="80"/>
        </w:rPr>
        <w:t xml:space="preserve">com o cliente e </w:t>
      </w:r>
      <w:r w:rsidR="00EA5AD7" w:rsidRPr="007A679B">
        <w:rPr>
          <w:color w:val="4C94D8" w:themeColor="text2" w:themeTint="80"/>
        </w:rPr>
        <w:t>entre equipas. Liberta tempo para trabalho de maior valor e melhora a eficiência operacional. É essencial para escalar processos internos com IA de forma prática e transversal a toda a empresa.</w:t>
      </w:r>
    </w:p>
    <w:p w14:paraId="292AF785" w14:textId="5BC95BB2" w:rsidR="00443459" w:rsidRPr="00443459" w:rsidRDefault="00443459" w:rsidP="00443459">
      <w:pPr>
        <w:rPr>
          <w:color w:val="4C94D8" w:themeColor="text2" w:themeTint="80"/>
        </w:rPr>
      </w:pPr>
      <w:r>
        <w:rPr>
          <w:color w:val="4C94D8" w:themeColor="text2" w:themeTint="80"/>
        </w:rPr>
        <w:br/>
      </w:r>
    </w:p>
    <w:p w14:paraId="5849C07F" w14:textId="4DAB0D5D" w:rsidR="004755C6" w:rsidRPr="00443459" w:rsidRDefault="003A051B" w:rsidP="004755C6">
      <w:pPr>
        <w:rPr>
          <w:b/>
          <w:bCs/>
          <w:color w:val="4C94D8" w:themeColor="text2" w:themeTint="80"/>
        </w:rPr>
      </w:pPr>
      <w:r w:rsidRPr="003A051B">
        <w:rPr>
          <w:noProof/>
          <w:lang w:val="en-US"/>
        </w:rPr>
        <mc:AlternateContent>
          <mc:Choice Requires="wps">
            <w:drawing>
              <wp:inline distT="0" distB="0" distL="0" distR="0" wp14:anchorId="002218D6" wp14:editId="2B8C12FF">
                <wp:extent cx="5402580" cy="635"/>
                <wp:effectExtent l="245745" t="31750" r="245745" b="36830"/>
                <wp:docPr id="1576951778" name="Horizontal Line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3DD6FF" id="Horizontal Line 71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  <w:proofErr w:type="spellStart"/>
      <w:r w:rsidR="004755C6" w:rsidRPr="00443459">
        <w:rPr>
          <w:b/>
          <w:bCs/>
          <w:color w:val="4C94D8" w:themeColor="text2" w:themeTint="80"/>
        </w:rPr>
        <w:t>ChatGPT</w:t>
      </w:r>
      <w:proofErr w:type="spellEnd"/>
      <w:r w:rsidR="004755C6" w:rsidRPr="00443459">
        <w:rPr>
          <w:b/>
          <w:bCs/>
          <w:color w:val="4C94D8" w:themeColor="text2" w:themeTint="80"/>
        </w:rPr>
        <w:t xml:space="preserve"> for Business (</w:t>
      </w:r>
      <w:proofErr w:type="spellStart"/>
      <w:r w:rsidR="004755C6" w:rsidRPr="00443459">
        <w:rPr>
          <w:b/>
          <w:bCs/>
          <w:color w:val="4C94D8" w:themeColor="text2" w:themeTint="80"/>
        </w:rPr>
        <w:t>OpenAI</w:t>
      </w:r>
      <w:proofErr w:type="spellEnd"/>
      <w:r w:rsidR="004755C6" w:rsidRPr="00443459">
        <w:rPr>
          <w:b/>
          <w:bCs/>
          <w:color w:val="4C94D8" w:themeColor="text2" w:themeTint="80"/>
        </w:rPr>
        <w:t>)</w:t>
      </w:r>
    </w:p>
    <w:p w14:paraId="38B4BB63" w14:textId="2A1B850B" w:rsidR="004755C6" w:rsidRPr="00443459" w:rsidRDefault="004755C6" w:rsidP="00443459">
      <w:pPr>
        <w:pStyle w:val="PargrafodaLista"/>
        <w:numPr>
          <w:ilvl w:val="0"/>
          <w:numId w:val="16"/>
        </w:numPr>
        <w:rPr>
          <w:color w:val="4C94D8" w:themeColor="text2" w:themeTint="80"/>
        </w:rPr>
      </w:pPr>
      <w:r w:rsidRPr="00443459">
        <w:rPr>
          <w:b/>
          <w:bCs/>
          <w:color w:val="4C94D8" w:themeColor="text2" w:themeTint="80"/>
        </w:rPr>
        <w:t>Tipo de Despesa:</w:t>
      </w:r>
      <w:r w:rsidRPr="00443459">
        <w:rPr>
          <w:color w:val="4C94D8" w:themeColor="text2" w:themeTint="80"/>
        </w:rPr>
        <w:t xml:space="preserve"> Subscrição de SaaS / Software de IA</w:t>
      </w:r>
    </w:p>
    <w:p w14:paraId="4029AE83" w14:textId="0B9436CB" w:rsidR="004755C6" w:rsidRPr="00443459" w:rsidRDefault="004755C6" w:rsidP="00443459">
      <w:pPr>
        <w:pStyle w:val="PargrafodaLista"/>
        <w:numPr>
          <w:ilvl w:val="0"/>
          <w:numId w:val="16"/>
        </w:numPr>
        <w:rPr>
          <w:b/>
          <w:bCs/>
          <w:color w:val="4C94D8" w:themeColor="text2" w:themeTint="80"/>
        </w:rPr>
      </w:pPr>
      <w:r w:rsidRPr="00443459">
        <w:rPr>
          <w:b/>
          <w:bCs/>
          <w:color w:val="4C94D8" w:themeColor="text2" w:themeTint="80"/>
        </w:rPr>
        <w:t xml:space="preserve">Descrição Detalhada: </w:t>
      </w:r>
      <w:r w:rsidRPr="00443459">
        <w:rPr>
          <w:color w:val="4C94D8" w:themeColor="text2" w:themeTint="80"/>
        </w:rPr>
        <w:t xml:space="preserve">Subscrição do </w:t>
      </w:r>
      <w:proofErr w:type="spellStart"/>
      <w:r w:rsidRPr="00443459">
        <w:rPr>
          <w:color w:val="4C94D8" w:themeColor="text2" w:themeTint="80"/>
        </w:rPr>
        <w:t>ChatGPT</w:t>
      </w:r>
      <w:proofErr w:type="spellEnd"/>
      <w:r w:rsidRPr="00443459">
        <w:rPr>
          <w:color w:val="4C94D8" w:themeColor="text2" w:themeTint="80"/>
        </w:rPr>
        <w:t xml:space="preserve"> for Business para geração de código, documentação, testes automáticos, análise de dados, criação de conteúdos e apoio à tomada de decisão, com privacidade empresarial.</w:t>
      </w:r>
    </w:p>
    <w:p w14:paraId="1B3AF8A6" w14:textId="1228D683" w:rsidR="004755C6" w:rsidRPr="00443459" w:rsidRDefault="004755C6" w:rsidP="00443459">
      <w:pPr>
        <w:pStyle w:val="PargrafodaLista"/>
        <w:numPr>
          <w:ilvl w:val="0"/>
          <w:numId w:val="16"/>
        </w:numPr>
        <w:rPr>
          <w:b/>
          <w:bCs/>
          <w:color w:val="4C94D8" w:themeColor="text2" w:themeTint="80"/>
        </w:rPr>
      </w:pPr>
      <w:r w:rsidRPr="00443459">
        <w:rPr>
          <w:b/>
          <w:bCs/>
          <w:color w:val="4C94D8" w:themeColor="text2" w:themeTint="80"/>
        </w:rPr>
        <w:t xml:space="preserve">Custo Estimado (sem IVA): </w:t>
      </w:r>
      <w:r w:rsidR="008632F1">
        <w:rPr>
          <w:color w:val="4C94D8" w:themeColor="text2" w:themeTint="80"/>
          <w:highlight w:val="yellow"/>
        </w:rPr>
        <w:t>34</w:t>
      </w:r>
      <w:r w:rsidRPr="00FA2ABC">
        <w:rPr>
          <w:color w:val="4C94D8" w:themeColor="text2" w:themeTint="80"/>
          <w:highlight w:val="yellow"/>
        </w:rPr>
        <w:t>€</w:t>
      </w:r>
      <w:r w:rsidR="00677B95" w:rsidRPr="007A679B">
        <w:rPr>
          <w:color w:val="4C94D8" w:themeColor="text2" w:themeTint="80"/>
          <w:highlight w:val="yellow"/>
        </w:rPr>
        <w:t>/utilizador</w:t>
      </w:r>
      <w:r w:rsidRPr="00FA2ABC">
        <w:rPr>
          <w:color w:val="4C94D8" w:themeColor="text2" w:themeTint="80"/>
          <w:highlight w:val="yellow"/>
        </w:rPr>
        <w:t xml:space="preserve">/mês </w:t>
      </w:r>
      <w:r w:rsidR="000B096A">
        <w:rPr>
          <w:color w:val="4C94D8" w:themeColor="text2" w:themeTint="80"/>
          <w:highlight w:val="yellow"/>
        </w:rPr>
        <w:t>x</w:t>
      </w:r>
      <w:r w:rsidRPr="00FA2ABC">
        <w:rPr>
          <w:color w:val="4C94D8" w:themeColor="text2" w:themeTint="80"/>
          <w:highlight w:val="yellow"/>
        </w:rPr>
        <w:t xml:space="preserve"> </w:t>
      </w:r>
      <w:r w:rsidR="007147E7">
        <w:rPr>
          <w:color w:val="4C94D8" w:themeColor="text2" w:themeTint="80"/>
          <w:highlight w:val="yellow"/>
        </w:rPr>
        <w:t xml:space="preserve">15 utilizadores x </w:t>
      </w:r>
      <w:r w:rsidRPr="00FA2ABC">
        <w:rPr>
          <w:color w:val="4C94D8" w:themeColor="text2" w:themeTint="80"/>
          <w:highlight w:val="yellow"/>
        </w:rPr>
        <w:t xml:space="preserve">24 meses </w:t>
      </w:r>
      <w:r w:rsidR="00677B95">
        <w:rPr>
          <w:color w:val="4C94D8" w:themeColor="text2" w:themeTint="80"/>
          <w:highlight w:val="yellow"/>
        </w:rPr>
        <w:br/>
      </w:r>
      <w:r w:rsidRPr="00FA2ABC">
        <w:rPr>
          <w:color w:val="4C94D8" w:themeColor="text2" w:themeTint="80"/>
          <w:highlight w:val="yellow"/>
        </w:rPr>
        <w:t xml:space="preserve">= </w:t>
      </w:r>
      <w:r w:rsidR="000E6F4A">
        <w:rPr>
          <w:color w:val="4C94D8" w:themeColor="text2" w:themeTint="80"/>
          <w:highlight w:val="yellow"/>
        </w:rPr>
        <w:t xml:space="preserve">12 240 </w:t>
      </w:r>
      <w:r w:rsidRPr="00FA2ABC">
        <w:rPr>
          <w:color w:val="4C94D8" w:themeColor="text2" w:themeTint="80"/>
          <w:highlight w:val="yellow"/>
        </w:rPr>
        <w:t>€</w:t>
      </w:r>
      <w:r w:rsidR="007D1C4A">
        <w:rPr>
          <w:color w:val="4C94D8" w:themeColor="text2" w:themeTint="80"/>
        </w:rPr>
        <w:br/>
      </w:r>
      <w:r w:rsidR="007D1C4A" w:rsidRPr="003E37E0">
        <w:rPr>
          <w:b/>
          <w:i/>
          <w:color w:val="4C94D8" w:themeColor="text2" w:themeTint="80"/>
          <w:highlight w:val="green"/>
        </w:rPr>
        <w:t>Nota:</w:t>
      </w:r>
      <w:r w:rsidR="007D1C4A" w:rsidRPr="003E37E0">
        <w:rPr>
          <w:i/>
          <w:color w:val="4C94D8" w:themeColor="text2" w:themeTint="80"/>
          <w:highlight w:val="green"/>
        </w:rPr>
        <w:t xml:space="preserve"> nós já temos </w:t>
      </w:r>
      <w:r w:rsidR="007D1C4A">
        <w:rPr>
          <w:i/>
          <w:color w:val="4C94D8" w:themeColor="text2" w:themeTint="80"/>
          <w:highlight w:val="green"/>
        </w:rPr>
        <w:t>3</w:t>
      </w:r>
      <w:r w:rsidR="007D1C4A" w:rsidRPr="003E37E0">
        <w:rPr>
          <w:i/>
          <w:color w:val="4C94D8" w:themeColor="text2" w:themeTint="80"/>
          <w:highlight w:val="green"/>
        </w:rPr>
        <w:t xml:space="preserve"> </w:t>
      </w:r>
      <w:proofErr w:type="spellStart"/>
      <w:r w:rsidR="007D1C4A" w:rsidRPr="003E37E0">
        <w:rPr>
          <w:i/>
          <w:color w:val="4C94D8" w:themeColor="text2" w:themeTint="80"/>
          <w:highlight w:val="green"/>
        </w:rPr>
        <w:t>licenç</w:t>
      </w:r>
      <w:r w:rsidR="007D1C4A">
        <w:rPr>
          <w:i/>
          <w:color w:val="4C94D8" w:themeColor="text2" w:themeTint="80"/>
          <w:highlight w:val="green"/>
        </w:rPr>
        <w:t>s</w:t>
      </w:r>
      <w:r w:rsidR="007D1C4A" w:rsidRPr="003E37E0">
        <w:rPr>
          <w:i/>
          <w:color w:val="4C94D8" w:themeColor="text2" w:themeTint="80"/>
          <w:highlight w:val="green"/>
        </w:rPr>
        <w:t>a</w:t>
      </w:r>
      <w:proofErr w:type="spellEnd"/>
      <w:r w:rsidR="007D1C4A" w:rsidRPr="003E37E0">
        <w:rPr>
          <w:i/>
          <w:color w:val="4C94D8" w:themeColor="text2" w:themeTint="80"/>
          <w:highlight w:val="green"/>
        </w:rPr>
        <w:t xml:space="preserve"> ativa</w:t>
      </w:r>
      <w:r w:rsidR="007D1C4A">
        <w:rPr>
          <w:i/>
          <w:color w:val="4C94D8" w:themeColor="text2" w:themeTint="80"/>
          <w:highlight w:val="green"/>
        </w:rPr>
        <w:t>s que temos</w:t>
      </w:r>
      <w:r w:rsidR="007D1C4A" w:rsidRPr="003E37E0">
        <w:rPr>
          <w:i/>
          <w:color w:val="4C94D8" w:themeColor="text2" w:themeTint="80"/>
          <w:highlight w:val="green"/>
        </w:rPr>
        <w:t xml:space="preserve">... o nosso objetivo é estender o </w:t>
      </w:r>
      <w:r w:rsidR="007D1C4A" w:rsidRPr="003E37E0">
        <w:rPr>
          <w:i/>
          <w:color w:val="4C94D8" w:themeColor="text2" w:themeTint="80"/>
          <w:highlight w:val="green"/>
        </w:rPr>
        <w:lastRenderedPageBreak/>
        <w:t>número de licenças a toda a equipa</w:t>
      </w:r>
      <w:r w:rsidR="00F71D3B">
        <w:rPr>
          <w:color w:val="4C94D8" w:themeColor="text2" w:themeTint="80"/>
        </w:rPr>
        <w:br/>
      </w:r>
      <w:r w:rsidR="00F71D3B" w:rsidRPr="00F71D3B">
        <w:rPr>
          <w:b/>
          <w:bCs/>
          <w:noProof/>
          <w:color w:val="4C94D8" w:themeColor="text2" w:themeTint="80"/>
        </w:rPr>
        <w:drawing>
          <wp:inline distT="0" distB="0" distL="0" distR="0" wp14:anchorId="7E5DF86C" wp14:editId="6AF96882">
            <wp:extent cx="2692400" cy="2344452"/>
            <wp:effectExtent l="0" t="0" r="0" b="5080"/>
            <wp:docPr id="212731689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6891" name="Picture 1" descr="A screen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8289" cy="23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3FE5" w14:textId="0E61FCFF" w:rsidR="004755C6" w:rsidRPr="00443459" w:rsidRDefault="004755C6" w:rsidP="00443459">
      <w:pPr>
        <w:pStyle w:val="PargrafodaLista"/>
        <w:numPr>
          <w:ilvl w:val="0"/>
          <w:numId w:val="16"/>
        </w:numPr>
        <w:rPr>
          <w:b/>
          <w:bCs/>
          <w:color w:val="4C94D8" w:themeColor="text2" w:themeTint="80"/>
        </w:rPr>
      </w:pPr>
      <w:r w:rsidRPr="00443459">
        <w:rPr>
          <w:b/>
          <w:bCs/>
          <w:color w:val="4C94D8" w:themeColor="text2" w:themeTint="80"/>
        </w:rPr>
        <w:t xml:space="preserve">Data Prevista da Fatura: </w:t>
      </w:r>
      <w:r w:rsidR="00FA2ABC" w:rsidRPr="00FA2ABC">
        <w:rPr>
          <w:b/>
          <w:bCs/>
          <w:color w:val="4C94D8" w:themeColor="text2" w:themeTint="80"/>
          <w:highlight w:val="yellow"/>
        </w:rPr>
        <w:t>???</w:t>
      </w:r>
    </w:p>
    <w:p w14:paraId="56357F01" w14:textId="21574C3D" w:rsidR="0050141F" w:rsidRPr="00443459" w:rsidRDefault="004755C6" w:rsidP="00443459">
      <w:pPr>
        <w:pStyle w:val="PargrafodaLista"/>
        <w:numPr>
          <w:ilvl w:val="0"/>
          <w:numId w:val="16"/>
        </w:numPr>
        <w:rPr>
          <w:b/>
          <w:bCs/>
          <w:color w:val="4C94D8" w:themeColor="text2" w:themeTint="80"/>
        </w:rPr>
      </w:pPr>
      <w:r w:rsidRPr="00443459">
        <w:rPr>
          <w:b/>
          <w:bCs/>
          <w:color w:val="4C94D8" w:themeColor="text2" w:themeTint="80"/>
        </w:rPr>
        <w:t>Justificação:</w:t>
      </w:r>
      <w:r w:rsidR="00443459" w:rsidRPr="00443459">
        <w:rPr>
          <w:b/>
          <w:bCs/>
          <w:color w:val="4C94D8" w:themeColor="text2" w:themeTint="80"/>
        </w:rPr>
        <w:t xml:space="preserve"> </w:t>
      </w:r>
      <w:r w:rsidRPr="00443459">
        <w:rPr>
          <w:color w:val="4C94D8" w:themeColor="text2" w:themeTint="80"/>
        </w:rPr>
        <w:t xml:space="preserve">O </w:t>
      </w:r>
      <w:proofErr w:type="spellStart"/>
      <w:r w:rsidRPr="00443459">
        <w:rPr>
          <w:color w:val="4C94D8" w:themeColor="text2" w:themeTint="80"/>
        </w:rPr>
        <w:t>ChatGPT</w:t>
      </w:r>
      <w:proofErr w:type="spellEnd"/>
      <w:r w:rsidRPr="00443459">
        <w:rPr>
          <w:color w:val="4C94D8" w:themeColor="text2" w:themeTint="80"/>
        </w:rPr>
        <w:t xml:space="preserve"> é uma ferramenta central no projeto de IA, utilizada para gerar e otimizar código, criar documentação técnica, produzir testes de software e resolver problemas de forma rápida. A versão Business garante segurança e confidencialidade dos dados, essencial para uso empresarial. Além disso, permite criar conteúdos, resumos de reuniões, propostas e automatizar tarefas de comunicação interna e externa. Esta ferramenta contribui diretamente para os objetivos de produtividade, qualidade, inovação e desenvolvimento de agentes de IA personalizados. Sem esta subscrição, a Softway perderia uma das ferramentas mais poderosas e versáteis do mercado.</w:t>
      </w:r>
    </w:p>
    <w:p w14:paraId="2884379D" w14:textId="1DC0B093" w:rsidR="000A6829" w:rsidRPr="003E37E0" w:rsidRDefault="003A051B" w:rsidP="000A6829">
      <w:pPr>
        <w:rPr>
          <w:b/>
          <w:color w:val="4C94D8" w:themeColor="text2" w:themeTint="80"/>
        </w:rPr>
      </w:pPr>
      <w:r w:rsidRPr="003A051B">
        <w:rPr>
          <w:noProof/>
          <w:lang w:val="en-US"/>
        </w:rPr>
        <mc:AlternateContent>
          <mc:Choice Requires="wps">
            <w:drawing>
              <wp:inline distT="0" distB="0" distL="0" distR="0" wp14:anchorId="5897C576" wp14:editId="3136F18F">
                <wp:extent cx="5402580" cy="635"/>
                <wp:effectExtent l="245745" t="31750" r="245745" b="36830"/>
                <wp:docPr id="1872971523" name="Horizontal Line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11A19C" id="Horizontal Line 70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  <w:r w:rsidR="000A6829" w:rsidRPr="003E37E0">
        <w:rPr>
          <w:b/>
          <w:color w:val="4C94D8" w:themeColor="text2" w:themeTint="80"/>
        </w:rPr>
        <w:t>Claude (</w:t>
      </w:r>
      <w:proofErr w:type="spellStart"/>
      <w:r w:rsidR="000A6829" w:rsidRPr="003E37E0">
        <w:rPr>
          <w:b/>
          <w:color w:val="4C94D8" w:themeColor="text2" w:themeTint="80"/>
        </w:rPr>
        <w:t>Anthropic</w:t>
      </w:r>
      <w:proofErr w:type="spellEnd"/>
      <w:r w:rsidR="000A6829" w:rsidRPr="003E37E0">
        <w:rPr>
          <w:b/>
          <w:color w:val="4C94D8" w:themeColor="text2" w:themeTint="80"/>
        </w:rPr>
        <w:t>)</w:t>
      </w:r>
    </w:p>
    <w:p w14:paraId="4F609C77" w14:textId="0E317897" w:rsidR="000A6829" w:rsidRPr="003E37E0" w:rsidRDefault="000A6829" w:rsidP="00141610">
      <w:pPr>
        <w:pStyle w:val="PargrafodaLista"/>
        <w:numPr>
          <w:ilvl w:val="0"/>
          <w:numId w:val="17"/>
        </w:numPr>
        <w:rPr>
          <w:color w:val="4C94D8" w:themeColor="text2" w:themeTint="80"/>
        </w:rPr>
      </w:pPr>
      <w:r w:rsidRPr="003E37E0">
        <w:rPr>
          <w:b/>
          <w:color w:val="4C94D8" w:themeColor="text2" w:themeTint="80"/>
        </w:rPr>
        <w:t>Tipo de Despesa:</w:t>
      </w:r>
      <w:r w:rsidRPr="003E37E0">
        <w:rPr>
          <w:color w:val="4C94D8" w:themeColor="text2" w:themeTint="80"/>
        </w:rPr>
        <w:t xml:space="preserve"> Subscrição de SaaS / Software de IA</w:t>
      </w:r>
    </w:p>
    <w:p w14:paraId="0E7D4479" w14:textId="0A9072AF" w:rsidR="000A6829" w:rsidRPr="003E37E0" w:rsidRDefault="000A6829" w:rsidP="00141610">
      <w:pPr>
        <w:pStyle w:val="PargrafodaLista"/>
        <w:numPr>
          <w:ilvl w:val="0"/>
          <w:numId w:val="17"/>
        </w:numPr>
        <w:rPr>
          <w:color w:val="4C94D8" w:themeColor="text2" w:themeTint="80"/>
        </w:rPr>
      </w:pPr>
      <w:r w:rsidRPr="003E37E0">
        <w:rPr>
          <w:b/>
          <w:color w:val="4C94D8" w:themeColor="text2" w:themeTint="80"/>
        </w:rPr>
        <w:t>Descrição Detalhada:</w:t>
      </w:r>
      <w:r w:rsidRPr="003E37E0">
        <w:rPr>
          <w:color w:val="4C94D8" w:themeColor="text2" w:themeTint="80"/>
        </w:rPr>
        <w:t xml:space="preserve"> Subscrição da ferramenta Claude, especializada em programação, raciocínio avançado, análise de documentos extensos e geração de código de forma estruturada e segura.</w:t>
      </w:r>
    </w:p>
    <w:p w14:paraId="22B1CE76" w14:textId="76C85260" w:rsidR="000A6829" w:rsidRPr="003E37E0" w:rsidRDefault="000A6829" w:rsidP="00141610">
      <w:pPr>
        <w:pStyle w:val="PargrafodaLista"/>
        <w:numPr>
          <w:ilvl w:val="0"/>
          <w:numId w:val="17"/>
        </w:numPr>
        <w:rPr>
          <w:color w:val="4C94D8" w:themeColor="text2" w:themeTint="80"/>
          <w:highlight w:val="yellow"/>
        </w:rPr>
      </w:pPr>
      <w:r w:rsidRPr="003E37E0">
        <w:rPr>
          <w:b/>
          <w:color w:val="4C94D8" w:themeColor="text2" w:themeTint="80"/>
        </w:rPr>
        <w:t>Custo Estimado (sem IVA):</w:t>
      </w:r>
      <w:r w:rsidRPr="003E37E0">
        <w:rPr>
          <w:color w:val="4C94D8" w:themeColor="text2" w:themeTint="80"/>
        </w:rPr>
        <w:t xml:space="preserve"> </w:t>
      </w:r>
      <w:r w:rsidRPr="003E37E0">
        <w:rPr>
          <w:color w:val="4C94D8" w:themeColor="text2" w:themeTint="80"/>
          <w:highlight w:val="yellow"/>
        </w:rPr>
        <w:t>2</w:t>
      </w:r>
      <w:r w:rsidR="00E62748" w:rsidRPr="003E37E0">
        <w:rPr>
          <w:color w:val="4C94D8" w:themeColor="text2" w:themeTint="80"/>
          <w:highlight w:val="yellow"/>
        </w:rPr>
        <w:t>8</w:t>
      </w:r>
      <w:r w:rsidRPr="003E37E0">
        <w:rPr>
          <w:color w:val="4C94D8" w:themeColor="text2" w:themeTint="80"/>
          <w:highlight w:val="yellow"/>
        </w:rPr>
        <w:t>€</w:t>
      </w:r>
      <w:r w:rsidR="00E62748" w:rsidRPr="003E37E0">
        <w:rPr>
          <w:color w:val="4C94D8" w:themeColor="text2" w:themeTint="80"/>
          <w:highlight w:val="yellow"/>
        </w:rPr>
        <w:t>/utilizador</w:t>
      </w:r>
      <w:r w:rsidRPr="003E37E0">
        <w:rPr>
          <w:color w:val="4C94D8" w:themeColor="text2" w:themeTint="80"/>
          <w:highlight w:val="yellow"/>
        </w:rPr>
        <w:t xml:space="preserve">/mês </w:t>
      </w:r>
      <w:r w:rsidR="000B096A" w:rsidRPr="003E37E0">
        <w:rPr>
          <w:color w:val="4C94D8" w:themeColor="text2" w:themeTint="80"/>
          <w:highlight w:val="yellow"/>
        </w:rPr>
        <w:t>x</w:t>
      </w:r>
      <w:r w:rsidRPr="003E37E0">
        <w:rPr>
          <w:color w:val="4C94D8" w:themeColor="text2" w:themeTint="80"/>
          <w:highlight w:val="yellow"/>
        </w:rPr>
        <w:t xml:space="preserve"> </w:t>
      </w:r>
      <w:r w:rsidR="007225F4" w:rsidRPr="003E37E0">
        <w:rPr>
          <w:color w:val="4C94D8" w:themeColor="text2" w:themeTint="80"/>
          <w:highlight w:val="yellow"/>
        </w:rPr>
        <w:t xml:space="preserve">8 utilizadores x </w:t>
      </w:r>
      <w:r w:rsidRPr="003E37E0">
        <w:rPr>
          <w:color w:val="4C94D8" w:themeColor="text2" w:themeTint="80"/>
          <w:highlight w:val="yellow"/>
        </w:rPr>
        <w:t xml:space="preserve">24 meses </w:t>
      </w:r>
      <w:r w:rsidR="007A22C2" w:rsidRPr="003E37E0">
        <w:rPr>
          <w:color w:val="4C94D8" w:themeColor="text2" w:themeTint="80"/>
          <w:highlight w:val="yellow"/>
        </w:rPr>
        <w:br/>
      </w:r>
      <w:r w:rsidRPr="003E37E0">
        <w:rPr>
          <w:color w:val="4C94D8" w:themeColor="text2" w:themeTint="80"/>
          <w:highlight w:val="yellow"/>
        </w:rPr>
        <w:t xml:space="preserve">= </w:t>
      </w:r>
      <w:r w:rsidR="007A22C2" w:rsidRPr="003E37E0">
        <w:rPr>
          <w:color w:val="4C94D8" w:themeColor="text2" w:themeTint="80"/>
          <w:highlight w:val="yellow"/>
        </w:rPr>
        <w:t>5 376</w:t>
      </w:r>
      <w:r w:rsidRPr="003E37E0">
        <w:rPr>
          <w:color w:val="4C94D8" w:themeColor="text2" w:themeTint="80"/>
          <w:highlight w:val="yellow"/>
        </w:rPr>
        <w:t xml:space="preserve"> €</w:t>
      </w:r>
      <w:r w:rsidR="00CC2E9D">
        <w:rPr>
          <w:color w:val="4C94D8" w:themeColor="text2" w:themeTint="80"/>
          <w:highlight w:val="yellow"/>
        </w:rPr>
        <w:br/>
      </w:r>
      <w:r w:rsidR="00CC2E9D" w:rsidRPr="003E37E0">
        <w:rPr>
          <w:b/>
          <w:i/>
          <w:color w:val="4C94D8" w:themeColor="text2" w:themeTint="80"/>
          <w:highlight w:val="green"/>
        </w:rPr>
        <w:t>Nota:</w:t>
      </w:r>
      <w:r w:rsidR="00CC2E9D" w:rsidRPr="003E37E0">
        <w:rPr>
          <w:i/>
          <w:color w:val="4C94D8" w:themeColor="text2" w:themeTint="80"/>
          <w:highlight w:val="green"/>
        </w:rPr>
        <w:t xml:space="preserve"> nós já temos 1 licença ativa</w:t>
      </w:r>
      <w:r w:rsidR="00CC2E9D">
        <w:rPr>
          <w:i/>
          <w:color w:val="4C94D8" w:themeColor="text2" w:themeTint="80"/>
          <w:highlight w:val="green"/>
        </w:rPr>
        <w:t xml:space="preserve"> que temos usado para testes</w:t>
      </w:r>
      <w:r w:rsidR="00CC2E9D" w:rsidRPr="003E37E0">
        <w:rPr>
          <w:i/>
          <w:color w:val="4C94D8" w:themeColor="text2" w:themeTint="80"/>
          <w:highlight w:val="green"/>
        </w:rPr>
        <w:t xml:space="preserve">... o nosso objetivo </w:t>
      </w:r>
      <w:r w:rsidR="00CC2E9D" w:rsidRPr="003E37E0">
        <w:rPr>
          <w:i/>
          <w:color w:val="4C94D8" w:themeColor="text2" w:themeTint="80"/>
          <w:highlight w:val="green"/>
        </w:rPr>
        <w:lastRenderedPageBreak/>
        <w:t>é estender o número de licenças a toda a equipa</w:t>
      </w:r>
      <w:r w:rsidR="00CC2E9D">
        <w:rPr>
          <w:i/>
          <w:color w:val="4C94D8" w:themeColor="text2" w:themeTint="80"/>
          <w:highlight w:val="green"/>
        </w:rPr>
        <w:t xml:space="preserve"> de programação</w:t>
      </w:r>
      <w:r w:rsidR="00847E87" w:rsidRPr="003E37E0">
        <w:rPr>
          <w:color w:val="4C94D8" w:themeColor="text2" w:themeTint="80"/>
          <w:highlight w:val="yellow"/>
        </w:rPr>
        <w:br/>
      </w:r>
      <w:r w:rsidR="00847E87" w:rsidRPr="003E37E0">
        <w:rPr>
          <w:noProof/>
          <w:color w:val="4C94D8" w:themeColor="text2" w:themeTint="80"/>
        </w:rPr>
        <w:drawing>
          <wp:inline distT="0" distB="0" distL="0" distR="0" wp14:anchorId="62CCDE3D" wp14:editId="111F9954">
            <wp:extent cx="3232573" cy="3347370"/>
            <wp:effectExtent l="0" t="0" r="6350" b="5715"/>
            <wp:docPr id="221314002" name="Picture 1" descr="Screens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14002" name="Picture 1" descr="Screens screenshot of a websit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7344" cy="33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351F" w14:textId="4A79B337" w:rsidR="000A6829" w:rsidRPr="003E37E0" w:rsidRDefault="000A6829" w:rsidP="00141610">
      <w:pPr>
        <w:pStyle w:val="PargrafodaLista"/>
        <w:numPr>
          <w:ilvl w:val="0"/>
          <w:numId w:val="17"/>
        </w:numPr>
        <w:rPr>
          <w:color w:val="4C94D8" w:themeColor="text2" w:themeTint="80"/>
        </w:rPr>
      </w:pPr>
      <w:r w:rsidRPr="003E37E0">
        <w:rPr>
          <w:b/>
          <w:color w:val="4C94D8" w:themeColor="text2" w:themeTint="80"/>
        </w:rPr>
        <w:t>Data Prevista da Fatura:</w:t>
      </w:r>
      <w:r w:rsidRPr="003E37E0">
        <w:rPr>
          <w:color w:val="4C94D8" w:themeColor="text2" w:themeTint="80"/>
        </w:rPr>
        <w:t xml:space="preserve"> </w:t>
      </w:r>
      <w:r w:rsidR="00FA2ABC" w:rsidRPr="003E37E0">
        <w:rPr>
          <w:color w:val="4C94D8" w:themeColor="text2" w:themeTint="80"/>
          <w:highlight w:val="yellow"/>
        </w:rPr>
        <w:t>???</w:t>
      </w:r>
    </w:p>
    <w:p w14:paraId="59EEDC67" w14:textId="5E49F90C" w:rsidR="00141610" w:rsidRPr="003E37E0" w:rsidRDefault="000A6829" w:rsidP="00B336D6">
      <w:pPr>
        <w:pStyle w:val="PargrafodaLista"/>
        <w:numPr>
          <w:ilvl w:val="0"/>
          <w:numId w:val="17"/>
        </w:numPr>
        <w:rPr>
          <w:color w:val="4C94D8" w:themeColor="text2" w:themeTint="80"/>
        </w:rPr>
      </w:pPr>
      <w:r w:rsidRPr="003E37E0">
        <w:rPr>
          <w:b/>
          <w:color w:val="4C94D8" w:themeColor="text2" w:themeTint="80"/>
        </w:rPr>
        <w:t>Justificação:</w:t>
      </w:r>
      <w:r w:rsidR="00141610" w:rsidRPr="003E37E0">
        <w:rPr>
          <w:color w:val="4C94D8" w:themeColor="text2" w:themeTint="80"/>
        </w:rPr>
        <w:t xml:space="preserve"> </w:t>
      </w:r>
      <w:r w:rsidR="008F6E6E" w:rsidRPr="003E37E0">
        <w:rPr>
          <w:color w:val="4C94D8" w:themeColor="text2" w:themeTint="80"/>
        </w:rPr>
        <w:t xml:space="preserve">Claude é uma LLM especializada em programação e desenvolvimento web, com forte capacidade para gerar código de qualidade, resolver problemas técnicos complexos, fazer </w:t>
      </w:r>
      <w:proofErr w:type="spellStart"/>
      <w:r w:rsidR="008F6E6E" w:rsidRPr="003E37E0">
        <w:rPr>
          <w:color w:val="4C94D8" w:themeColor="text2" w:themeTint="80"/>
        </w:rPr>
        <w:t>debugging</w:t>
      </w:r>
      <w:proofErr w:type="spellEnd"/>
      <w:r w:rsidR="008F6E6E" w:rsidRPr="003E37E0">
        <w:rPr>
          <w:color w:val="4C94D8" w:themeColor="text2" w:themeTint="80"/>
        </w:rPr>
        <w:t xml:space="preserve"> e </w:t>
      </w:r>
      <w:proofErr w:type="spellStart"/>
      <w:r w:rsidR="008F6E6E" w:rsidRPr="003E37E0">
        <w:rPr>
          <w:color w:val="4C94D8" w:themeColor="text2" w:themeTint="80"/>
        </w:rPr>
        <w:t>refatoração</w:t>
      </w:r>
      <w:proofErr w:type="spellEnd"/>
      <w:r w:rsidR="008F6E6E" w:rsidRPr="003E37E0">
        <w:rPr>
          <w:color w:val="4C94D8" w:themeColor="text2" w:themeTint="80"/>
        </w:rPr>
        <w:t>. Suporta também a análise de requisitos e documentação técnica. Usá-lo em conjunto com outros modelos aumenta a robustez e a eficiência do desenvolvimento, evitando dependência de uma única IA.</w:t>
      </w:r>
      <w:r w:rsidR="00B336D6" w:rsidRPr="003E37E0">
        <w:rPr>
          <w:color w:val="4C94D8" w:themeColor="text2" w:themeTint="80"/>
        </w:rPr>
        <w:t xml:space="preserve"> </w:t>
      </w:r>
      <w:r w:rsidR="00141610" w:rsidRPr="003E37E0">
        <w:rPr>
          <w:color w:val="4C94D8" w:themeColor="text2" w:themeTint="80"/>
        </w:rPr>
        <w:t>Esta ferramenta contribui diretamente para a qualidade do código, eficiência da equipa de engenharia e inovação nas soluções criadas.</w:t>
      </w:r>
    </w:p>
    <w:p w14:paraId="6ADBC69E" w14:textId="03BF7567" w:rsidR="00FA2ABC" w:rsidRPr="003E37E0" w:rsidRDefault="003A051B" w:rsidP="00FA2ABC">
      <w:pPr>
        <w:rPr>
          <w:b/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0EFF7975" wp14:editId="3F04C0AC">
                <wp:extent cx="5402580" cy="635"/>
                <wp:effectExtent l="245745" t="31750" r="245745" b="36830"/>
                <wp:docPr id="1104841928" name="Horizontal Line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A619B" id="Horizontal Line 69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  <w:proofErr w:type="spellStart"/>
      <w:r w:rsidR="00FA2ABC" w:rsidRPr="003E37E0">
        <w:rPr>
          <w:b/>
          <w:color w:val="4C94D8" w:themeColor="text2" w:themeTint="80"/>
        </w:rPr>
        <w:t>Grok</w:t>
      </w:r>
      <w:proofErr w:type="spellEnd"/>
      <w:r w:rsidR="00FA2ABC" w:rsidRPr="003E37E0">
        <w:rPr>
          <w:b/>
          <w:color w:val="4C94D8" w:themeColor="text2" w:themeTint="80"/>
        </w:rPr>
        <w:t xml:space="preserve"> (X / Twitter)</w:t>
      </w:r>
    </w:p>
    <w:p w14:paraId="45F06D98" w14:textId="2CC88315" w:rsidR="00FA2ABC" w:rsidRPr="003E37E0" w:rsidRDefault="00FA2ABC" w:rsidP="00FA2ABC">
      <w:pPr>
        <w:pStyle w:val="PargrafodaLista"/>
        <w:numPr>
          <w:ilvl w:val="0"/>
          <w:numId w:val="18"/>
        </w:numPr>
        <w:rPr>
          <w:color w:val="4C94D8" w:themeColor="text2" w:themeTint="80"/>
        </w:rPr>
      </w:pPr>
      <w:r w:rsidRPr="003E37E0">
        <w:rPr>
          <w:b/>
          <w:color w:val="4C94D8" w:themeColor="text2" w:themeTint="80"/>
        </w:rPr>
        <w:t>Tipo de Despesa:</w:t>
      </w:r>
      <w:r w:rsidRPr="003E37E0">
        <w:rPr>
          <w:color w:val="4C94D8" w:themeColor="text2" w:themeTint="80"/>
        </w:rPr>
        <w:t xml:space="preserve"> Subscrição de SaaS / Software de IA</w:t>
      </w:r>
    </w:p>
    <w:p w14:paraId="01177346" w14:textId="4EDFFD35" w:rsidR="00FA2ABC" w:rsidRPr="003E37E0" w:rsidRDefault="00FA2ABC" w:rsidP="00FA2ABC">
      <w:pPr>
        <w:pStyle w:val="PargrafodaLista"/>
        <w:numPr>
          <w:ilvl w:val="0"/>
          <w:numId w:val="18"/>
        </w:numPr>
        <w:rPr>
          <w:color w:val="4C94D8" w:themeColor="text2" w:themeTint="80"/>
        </w:rPr>
      </w:pPr>
      <w:r w:rsidRPr="003E37E0">
        <w:rPr>
          <w:b/>
          <w:color w:val="4C94D8" w:themeColor="text2" w:themeTint="80"/>
        </w:rPr>
        <w:t>Descrição Detalhada:</w:t>
      </w:r>
      <w:r w:rsidRPr="003E37E0">
        <w:rPr>
          <w:color w:val="4C94D8" w:themeColor="text2" w:themeTint="80"/>
        </w:rPr>
        <w:t xml:space="preserve"> Subscrição do </w:t>
      </w:r>
      <w:proofErr w:type="spellStart"/>
      <w:r w:rsidRPr="003E37E0">
        <w:rPr>
          <w:color w:val="4C94D8" w:themeColor="text2" w:themeTint="80"/>
        </w:rPr>
        <w:t>Grok</w:t>
      </w:r>
      <w:proofErr w:type="spellEnd"/>
      <w:r w:rsidRPr="003E37E0">
        <w:rPr>
          <w:color w:val="4C94D8" w:themeColor="text2" w:themeTint="80"/>
        </w:rPr>
        <w:t xml:space="preserve"> (via X Premium), ferramenta de IA que integra informação em tempo real da plataforma X/Twitter e permite geração de conteúdos, respostas e análise de tendências.</w:t>
      </w:r>
    </w:p>
    <w:p w14:paraId="4FA92623" w14:textId="3576F519" w:rsidR="00FA2ABC" w:rsidRPr="003E37E0" w:rsidRDefault="00FA2ABC" w:rsidP="00FA2ABC">
      <w:pPr>
        <w:pStyle w:val="PargrafodaLista"/>
        <w:numPr>
          <w:ilvl w:val="0"/>
          <w:numId w:val="18"/>
        </w:numPr>
        <w:rPr>
          <w:color w:val="4C94D8" w:themeColor="text2" w:themeTint="80"/>
          <w:highlight w:val="yellow"/>
        </w:rPr>
      </w:pPr>
      <w:r w:rsidRPr="003E37E0">
        <w:rPr>
          <w:b/>
          <w:color w:val="4C94D8" w:themeColor="text2" w:themeTint="80"/>
        </w:rPr>
        <w:t>Custo Estimado (sem IVA):</w:t>
      </w:r>
      <w:r w:rsidRPr="003E37E0">
        <w:rPr>
          <w:color w:val="4C94D8" w:themeColor="text2" w:themeTint="80"/>
        </w:rPr>
        <w:t xml:space="preserve"> </w:t>
      </w:r>
      <w:r w:rsidR="000B096A" w:rsidRPr="003E37E0">
        <w:rPr>
          <w:color w:val="4C94D8" w:themeColor="text2" w:themeTint="80"/>
          <w:highlight w:val="yellow"/>
        </w:rPr>
        <w:t>30</w:t>
      </w:r>
      <w:r w:rsidRPr="003E37E0">
        <w:rPr>
          <w:color w:val="4C94D8" w:themeColor="text2" w:themeTint="80"/>
          <w:highlight w:val="yellow"/>
        </w:rPr>
        <w:t xml:space="preserve">€/mês </w:t>
      </w:r>
      <w:r w:rsidR="000B096A" w:rsidRPr="003E37E0">
        <w:rPr>
          <w:color w:val="4C94D8" w:themeColor="text2" w:themeTint="80"/>
          <w:highlight w:val="yellow"/>
        </w:rPr>
        <w:t>x</w:t>
      </w:r>
      <w:r w:rsidRPr="003E37E0">
        <w:rPr>
          <w:color w:val="4C94D8" w:themeColor="text2" w:themeTint="80"/>
          <w:highlight w:val="yellow"/>
        </w:rPr>
        <w:t xml:space="preserve"> </w:t>
      </w:r>
      <w:r w:rsidR="009B3B2E" w:rsidRPr="003E37E0">
        <w:rPr>
          <w:color w:val="4C94D8" w:themeColor="text2" w:themeTint="80"/>
          <w:highlight w:val="yellow"/>
        </w:rPr>
        <w:t xml:space="preserve">8 utilizadores x </w:t>
      </w:r>
      <w:r w:rsidRPr="003E37E0">
        <w:rPr>
          <w:color w:val="4C94D8" w:themeColor="text2" w:themeTint="80"/>
          <w:highlight w:val="yellow"/>
        </w:rPr>
        <w:t xml:space="preserve">24 meses = </w:t>
      </w:r>
      <w:r w:rsidR="009B3B2E" w:rsidRPr="003E37E0">
        <w:rPr>
          <w:b/>
          <w:color w:val="4C94D8" w:themeColor="text2" w:themeTint="80"/>
          <w:highlight w:val="yellow"/>
        </w:rPr>
        <w:t>5 760</w:t>
      </w:r>
      <w:r w:rsidRPr="003E37E0">
        <w:rPr>
          <w:b/>
          <w:color w:val="4C94D8" w:themeColor="text2" w:themeTint="80"/>
          <w:highlight w:val="yellow"/>
        </w:rPr>
        <w:t xml:space="preserve"> €</w:t>
      </w:r>
      <w:r w:rsidR="00CC2E9D">
        <w:rPr>
          <w:b/>
          <w:color w:val="4C94D8" w:themeColor="text2" w:themeTint="80"/>
          <w:highlight w:val="yellow"/>
        </w:rPr>
        <w:br/>
      </w:r>
      <w:r w:rsidR="00CC2E9D" w:rsidRPr="003E37E0">
        <w:rPr>
          <w:b/>
          <w:i/>
          <w:color w:val="4C94D8" w:themeColor="text2" w:themeTint="80"/>
          <w:highlight w:val="green"/>
        </w:rPr>
        <w:t>Nota:</w:t>
      </w:r>
      <w:r w:rsidR="00CC2E9D" w:rsidRPr="003E37E0">
        <w:rPr>
          <w:i/>
          <w:color w:val="4C94D8" w:themeColor="text2" w:themeTint="80"/>
          <w:highlight w:val="green"/>
        </w:rPr>
        <w:t xml:space="preserve"> nós já temos 1 licença ativa</w:t>
      </w:r>
      <w:r w:rsidR="00CC2E9D">
        <w:rPr>
          <w:i/>
          <w:color w:val="4C94D8" w:themeColor="text2" w:themeTint="80"/>
          <w:highlight w:val="green"/>
        </w:rPr>
        <w:t xml:space="preserve"> que temos usado para testes</w:t>
      </w:r>
      <w:r w:rsidR="00CC2E9D" w:rsidRPr="003E37E0">
        <w:rPr>
          <w:i/>
          <w:color w:val="4C94D8" w:themeColor="text2" w:themeTint="80"/>
          <w:highlight w:val="green"/>
        </w:rPr>
        <w:t>... o nosso objetivo é estender o número de licenças a toda a equipa</w:t>
      </w:r>
      <w:r w:rsidR="00CC2E9D">
        <w:rPr>
          <w:i/>
          <w:color w:val="4C94D8" w:themeColor="text2" w:themeTint="80"/>
          <w:highlight w:val="green"/>
        </w:rPr>
        <w:t xml:space="preserve"> de sales, administração e gestão </w:t>
      </w:r>
      <w:r w:rsidR="00CC2E9D">
        <w:rPr>
          <w:i/>
          <w:color w:val="4C94D8" w:themeColor="text2" w:themeTint="80"/>
          <w:highlight w:val="green"/>
        </w:rPr>
        <w:lastRenderedPageBreak/>
        <w:t>de projetos</w:t>
      </w:r>
      <w:r w:rsidR="000B096A" w:rsidRPr="003E37E0">
        <w:rPr>
          <w:b/>
          <w:color w:val="4C94D8" w:themeColor="text2" w:themeTint="80"/>
          <w:highlight w:val="yellow"/>
        </w:rPr>
        <w:br/>
      </w:r>
      <w:r w:rsidR="000B096A" w:rsidRPr="003E37E0">
        <w:rPr>
          <w:noProof/>
          <w:color w:val="4C94D8" w:themeColor="text2" w:themeTint="80"/>
        </w:rPr>
        <w:drawing>
          <wp:inline distT="0" distB="0" distL="0" distR="0" wp14:anchorId="49345D6D" wp14:editId="42597D16">
            <wp:extent cx="2514600" cy="2236350"/>
            <wp:effectExtent l="0" t="0" r="0" b="0"/>
            <wp:docPr id="1140953864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53864" name="Picture 1" descr="A screenshot of a websit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0698" cy="225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E991" w14:textId="5ECA7C9D" w:rsidR="00FA2ABC" w:rsidRPr="003E37E0" w:rsidRDefault="00FA2ABC" w:rsidP="00FA2ABC">
      <w:pPr>
        <w:pStyle w:val="PargrafodaLista"/>
        <w:numPr>
          <w:ilvl w:val="0"/>
          <w:numId w:val="18"/>
        </w:numPr>
        <w:rPr>
          <w:color w:val="4C94D8" w:themeColor="text2" w:themeTint="80"/>
        </w:rPr>
      </w:pPr>
      <w:r w:rsidRPr="003E37E0">
        <w:rPr>
          <w:b/>
          <w:color w:val="4C94D8" w:themeColor="text2" w:themeTint="80"/>
        </w:rPr>
        <w:t>Data Prevista da Fatura:</w:t>
      </w:r>
      <w:r w:rsidRPr="003E37E0">
        <w:rPr>
          <w:color w:val="4C94D8" w:themeColor="text2" w:themeTint="80"/>
        </w:rPr>
        <w:t xml:space="preserve"> </w:t>
      </w:r>
      <w:r w:rsidRPr="003E37E0">
        <w:rPr>
          <w:color w:val="4C94D8" w:themeColor="text2" w:themeTint="80"/>
          <w:highlight w:val="yellow"/>
        </w:rPr>
        <w:t>???</w:t>
      </w:r>
    </w:p>
    <w:p w14:paraId="5CE6BA56" w14:textId="7C99EB67" w:rsidR="00FA2ABC" w:rsidRPr="003E37E0" w:rsidRDefault="00FA2ABC" w:rsidP="00FA2ABC">
      <w:pPr>
        <w:pStyle w:val="PargrafodaLista"/>
        <w:numPr>
          <w:ilvl w:val="0"/>
          <w:numId w:val="18"/>
        </w:numPr>
        <w:rPr>
          <w:color w:val="4C94D8" w:themeColor="text2" w:themeTint="80"/>
        </w:rPr>
      </w:pPr>
      <w:r w:rsidRPr="003E37E0">
        <w:rPr>
          <w:b/>
          <w:color w:val="4C94D8" w:themeColor="text2" w:themeTint="80"/>
        </w:rPr>
        <w:t>Justificação:</w:t>
      </w:r>
      <w:r w:rsidRPr="003E37E0">
        <w:rPr>
          <w:color w:val="4C94D8" w:themeColor="text2" w:themeTint="80"/>
        </w:rPr>
        <w:t xml:space="preserve"> O </w:t>
      </w:r>
      <w:proofErr w:type="spellStart"/>
      <w:r w:rsidRPr="003E37E0">
        <w:rPr>
          <w:color w:val="4C94D8" w:themeColor="text2" w:themeTint="80"/>
        </w:rPr>
        <w:t>Grok</w:t>
      </w:r>
      <w:proofErr w:type="spellEnd"/>
      <w:r w:rsidRPr="003E37E0">
        <w:rPr>
          <w:color w:val="4C94D8" w:themeColor="text2" w:themeTint="80"/>
        </w:rPr>
        <w:t xml:space="preserve"> oferece acesso privilegiado a dados em tempo real, permitindo monitorizar tendências, feedback de utilizadores e temas relevantes para clientes. É útil na criação de conteúdos, análise de comportamento do mercado e integração em agentes de IA orientados para marketing ou atendimento. Ao utilizar diferentes modelos de IA, a Softway amplia a sua capacidade criativa e estratégica, melhorando a interação com clientes. Esta ferramenta contribui para soluções mais atuais, inteligentes e competitivas.</w:t>
      </w:r>
    </w:p>
    <w:p w14:paraId="7CE6DD3C" w14:textId="77777777" w:rsidR="00CC2E9D" w:rsidRDefault="003A051B" w:rsidP="00C45D63">
      <w:pPr>
        <w:rPr>
          <w:b/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3C3006C3" wp14:editId="4A20FBE0">
                <wp:extent cx="5402580" cy="635"/>
                <wp:effectExtent l="245745" t="31750" r="245745" b="36830"/>
                <wp:docPr id="2141893311" name="Horizontal Line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71625F" id="Horizontal Line 68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18F1765B" w14:textId="77777777" w:rsidR="00CC2E9D" w:rsidRDefault="00CC2E9D" w:rsidP="00C45D63">
      <w:pPr>
        <w:rPr>
          <w:b/>
          <w:color w:val="4C94D8" w:themeColor="text2" w:themeTint="80"/>
        </w:rPr>
      </w:pPr>
    </w:p>
    <w:p w14:paraId="001593C6" w14:textId="3FC2382A" w:rsidR="00C45D63" w:rsidRPr="003E37E0" w:rsidRDefault="00C45D63" w:rsidP="00C45D63">
      <w:pPr>
        <w:rPr>
          <w:b/>
          <w:color w:val="4C94D8" w:themeColor="text2" w:themeTint="80"/>
        </w:rPr>
      </w:pPr>
      <w:proofErr w:type="spellStart"/>
      <w:r w:rsidRPr="003E37E0">
        <w:rPr>
          <w:b/>
          <w:color w:val="4C94D8" w:themeColor="text2" w:themeTint="80"/>
        </w:rPr>
        <w:t>Replit</w:t>
      </w:r>
      <w:proofErr w:type="spellEnd"/>
      <w:r w:rsidRPr="003E37E0">
        <w:rPr>
          <w:b/>
          <w:color w:val="4C94D8" w:themeColor="text2" w:themeTint="80"/>
        </w:rPr>
        <w:t xml:space="preserve"> AI</w:t>
      </w:r>
    </w:p>
    <w:p w14:paraId="6C57D4E1" w14:textId="533C189D" w:rsidR="00C45D63" w:rsidRPr="00A441E8" w:rsidRDefault="00C45D63" w:rsidP="008F49EA">
      <w:pPr>
        <w:pStyle w:val="PargrafodaLista"/>
        <w:numPr>
          <w:ilvl w:val="0"/>
          <w:numId w:val="19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Tipo de Despesa:</w:t>
      </w:r>
      <w:r w:rsidRPr="00A441E8">
        <w:rPr>
          <w:color w:val="4C94D8" w:themeColor="text2" w:themeTint="80"/>
        </w:rPr>
        <w:t xml:space="preserve"> Subscrição de SaaS / Software de IA para Programação</w:t>
      </w:r>
    </w:p>
    <w:p w14:paraId="2C9EFB0B" w14:textId="630E9A0A" w:rsidR="00C45D63" w:rsidRPr="00A441E8" w:rsidRDefault="00C45D63" w:rsidP="008F49EA">
      <w:pPr>
        <w:pStyle w:val="PargrafodaLista"/>
        <w:numPr>
          <w:ilvl w:val="0"/>
          <w:numId w:val="19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Descrição Detalhada:</w:t>
      </w:r>
      <w:r w:rsidRPr="00A441E8">
        <w:rPr>
          <w:color w:val="4C94D8" w:themeColor="text2" w:themeTint="80"/>
        </w:rPr>
        <w:t xml:space="preserve"> Subscrição do </w:t>
      </w:r>
      <w:proofErr w:type="spellStart"/>
      <w:r w:rsidRPr="00A441E8">
        <w:rPr>
          <w:color w:val="4C94D8" w:themeColor="text2" w:themeTint="80"/>
        </w:rPr>
        <w:t>Replit</w:t>
      </w:r>
      <w:proofErr w:type="spellEnd"/>
      <w:r w:rsidRPr="00A441E8">
        <w:rPr>
          <w:color w:val="4C94D8" w:themeColor="text2" w:themeTint="80"/>
        </w:rPr>
        <w:t xml:space="preserve"> com funcionalidades de IA para desenvolvimento colaborativo de software, prototipagem rápida, execução de código na </w:t>
      </w:r>
      <w:proofErr w:type="spellStart"/>
      <w:r w:rsidRPr="00A441E8">
        <w:rPr>
          <w:color w:val="4C94D8" w:themeColor="text2" w:themeTint="80"/>
        </w:rPr>
        <w:t>cloud</w:t>
      </w:r>
      <w:proofErr w:type="spellEnd"/>
      <w:r w:rsidRPr="00A441E8">
        <w:rPr>
          <w:color w:val="4C94D8" w:themeColor="text2" w:themeTint="80"/>
        </w:rPr>
        <w:t xml:space="preserve"> e aprendizagem automática de padrões.</w:t>
      </w:r>
    </w:p>
    <w:p w14:paraId="6FA2ABC1" w14:textId="0DB78B2B" w:rsidR="00C45D63" w:rsidRPr="00A441E8" w:rsidRDefault="00C45D63" w:rsidP="008F49EA">
      <w:pPr>
        <w:pStyle w:val="PargrafodaLista"/>
        <w:numPr>
          <w:ilvl w:val="0"/>
          <w:numId w:val="19"/>
        </w:numPr>
        <w:rPr>
          <w:color w:val="4C94D8" w:themeColor="text2" w:themeTint="80"/>
          <w:highlight w:val="yellow"/>
        </w:rPr>
      </w:pPr>
      <w:r w:rsidRPr="00A441E8">
        <w:rPr>
          <w:b/>
          <w:color w:val="4C94D8" w:themeColor="text2" w:themeTint="80"/>
        </w:rPr>
        <w:t>Custo Estimado (sem IVA):</w:t>
      </w:r>
      <w:r w:rsidR="007B3E60" w:rsidRPr="00A441E8">
        <w:rPr>
          <w:color w:val="4C94D8" w:themeColor="text2" w:themeTint="80"/>
        </w:rPr>
        <w:t xml:space="preserve"> </w:t>
      </w:r>
      <w:r w:rsidR="00805A98" w:rsidRPr="003E37E0">
        <w:rPr>
          <w:color w:val="4C94D8" w:themeColor="text2" w:themeTint="80"/>
          <w:highlight w:val="yellow"/>
        </w:rPr>
        <w:t>40</w:t>
      </w:r>
      <w:r w:rsidRPr="00A441E8">
        <w:rPr>
          <w:color w:val="4C94D8" w:themeColor="text2" w:themeTint="80"/>
          <w:highlight w:val="yellow"/>
        </w:rPr>
        <w:t>€/</w:t>
      </w:r>
      <w:r w:rsidR="00805A98" w:rsidRPr="003E37E0">
        <w:rPr>
          <w:color w:val="4C94D8" w:themeColor="text2" w:themeTint="80"/>
          <w:highlight w:val="yellow"/>
        </w:rPr>
        <w:t>utilizador/</w:t>
      </w:r>
      <w:r w:rsidRPr="00A441E8">
        <w:rPr>
          <w:color w:val="4C94D8" w:themeColor="text2" w:themeTint="80"/>
          <w:highlight w:val="yellow"/>
        </w:rPr>
        <w:t xml:space="preserve">mês </w:t>
      </w:r>
      <w:r w:rsidR="00805A98" w:rsidRPr="003E37E0">
        <w:rPr>
          <w:color w:val="4C94D8" w:themeColor="text2" w:themeTint="80"/>
          <w:highlight w:val="yellow"/>
        </w:rPr>
        <w:t>x 8 utilizadores x</w:t>
      </w:r>
      <w:r w:rsidRPr="00A441E8">
        <w:rPr>
          <w:color w:val="4C94D8" w:themeColor="text2" w:themeTint="80"/>
          <w:highlight w:val="yellow"/>
        </w:rPr>
        <w:t xml:space="preserve"> 24 meses </w:t>
      </w:r>
      <w:r w:rsidR="00C537AE" w:rsidRPr="003E37E0">
        <w:rPr>
          <w:color w:val="4C94D8" w:themeColor="text2" w:themeTint="80"/>
          <w:highlight w:val="yellow"/>
        </w:rPr>
        <w:br/>
      </w:r>
      <w:r w:rsidRPr="00A441E8">
        <w:rPr>
          <w:color w:val="4C94D8" w:themeColor="text2" w:themeTint="80"/>
          <w:highlight w:val="yellow"/>
        </w:rPr>
        <w:t xml:space="preserve">= </w:t>
      </w:r>
      <w:r w:rsidR="00C537AE" w:rsidRPr="003E37E0">
        <w:rPr>
          <w:b/>
          <w:color w:val="4C94D8" w:themeColor="text2" w:themeTint="80"/>
          <w:highlight w:val="yellow"/>
        </w:rPr>
        <w:t>7 680</w:t>
      </w:r>
      <w:r w:rsidRPr="00A441E8">
        <w:rPr>
          <w:b/>
          <w:color w:val="4C94D8" w:themeColor="text2" w:themeTint="80"/>
          <w:highlight w:val="yellow"/>
        </w:rPr>
        <w:t xml:space="preserve"> €</w:t>
      </w:r>
      <w:r w:rsidR="00CC2E9D">
        <w:rPr>
          <w:b/>
          <w:color w:val="4C94D8" w:themeColor="text2" w:themeTint="80"/>
          <w:highlight w:val="yellow"/>
        </w:rPr>
        <w:br/>
      </w:r>
      <w:r w:rsidR="00805A98" w:rsidRPr="003E37E0">
        <w:rPr>
          <w:b/>
          <w:color w:val="4C94D8" w:themeColor="text2" w:themeTint="80"/>
          <w:highlight w:val="yellow"/>
        </w:rPr>
        <w:lastRenderedPageBreak/>
        <w:br/>
      </w:r>
      <w:r w:rsidR="00805A98" w:rsidRPr="003E37E0">
        <w:rPr>
          <w:noProof/>
          <w:color w:val="4C94D8" w:themeColor="text2" w:themeTint="80"/>
        </w:rPr>
        <w:drawing>
          <wp:inline distT="0" distB="0" distL="0" distR="0" wp14:anchorId="3B700D9B" wp14:editId="6F7BDEAE">
            <wp:extent cx="5400040" cy="3757930"/>
            <wp:effectExtent l="0" t="0" r="0" b="1270"/>
            <wp:docPr id="879669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6980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85CC" w14:textId="361FDB29" w:rsidR="00C45D63" w:rsidRPr="00A441E8" w:rsidRDefault="00C45D63" w:rsidP="008F49EA">
      <w:pPr>
        <w:pStyle w:val="PargrafodaLista"/>
        <w:numPr>
          <w:ilvl w:val="0"/>
          <w:numId w:val="19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Data Prevista da Fatura:</w:t>
      </w:r>
      <w:r w:rsidR="007B3E60" w:rsidRPr="00A441E8">
        <w:rPr>
          <w:color w:val="4C94D8" w:themeColor="text2" w:themeTint="80"/>
        </w:rPr>
        <w:t xml:space="preserve"> </w:t>
      </w:r>
      <w:r w:rsidR="00A441E8" w:rsidRPr="003E37E0">
        <w:rPr>
          <w:color w:val="4C94D8" w:themeColor="text2" w:themeTint="80"/>
          <w:highlight w:val="yellow"/>
        </w:rPr>
        <w:t>???</w:t>
      </w:r>
    </w:p>
    <w:p w14:paraId="4356C51B" w14:textId="50782292" w:rsidR="00C45D63" w:rsidRPr="00A441E8" w:rsidRDefault="00C45D63" w:rsidP="008F49EA">
      <w:pPr>
        <w:pStyle w:val="PargrafodaLista"/>
        <w:numPr>
          <w:ilvl w:val="0"/>
          <w:numId w:val="19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Justificação:</w:t>
      </w:r>
      <w:r w:rsidR="007B3E60" w:rsidRPr="00A441E8">
        <w:rPr>
          <w:color w:val="4C94D8" w:themeColor="text2" w:themeTint="80"/>
        </w:rPr>
        <w:t xml:space="preserve"> </w:t>
      </w:r>
      <w:r w:rsidRPr="00A441E8">
        <w:rPr>
          <w:color w:val="4C94D8" w:themeColor="text2" w:themeTint="80"/>
        </w:rPr>
        <w:t xml:space="preserve">O </w:t>
      </w:r>
      <w:proofErr w:type="spellStart"/>
      <w:r w:rsidRPr="00A441E8">
        <w:rPr>
          <w:color w:val="4C94D8" w:themeColor="text2" w:themeTint="80"/>
        </w:rPr>
        <w:t>Replit</w:t>
      </w:r>
      <w:proofErr w:type="spellEnd"/>
      <w:r w:rsidRPr="00A441E8">
        <w:rPr>
          <w:color w:val="4C94D8" w:themeColor="text2" w:themeTint="80"/>
        </w:rPr>
        <w:t xml:space="preserve"> permite testar ideias e </w:t>
      </w:r>
      <w:proofErr w:type="spellStart"/>
      <w:r w:rsidRPr="00A441E8">
        <w:rPr>
          <w:color w:val="4C94D8" w:themeColor="text2" w:themeTint="80"/>
        </w:rPr>
        <w:t>prototipar</w:t>
      </w:r>
      <w:proofErr w:type="spellEnd"/>
      <w:r w:rsidRPr="00A441E8">
        <w:rPr>
          <w:color w:val="4C94D8" w:themeColor="text2" w:themeTint="80"/>
        </w:rPr>
        <w:t xml:space="preserve"> funcionalidades de forma extremamente rápida, o que é essencial para o desenvolvimento de </w:t>
      </w:r>
      <w:proofErr w:type="spellStart"/>
      <w:r w:rsidRPr="00A441E8">
        <w:rPr>
          <w:color w:val="4C94D8" w:themeColor="text2" w:themeTint="80"/>
        </w:rPr>
        <w:t>MVPs</w:t>
      </w:r>
      <w:proofErr w:type="spellEnd"/>
      <w:r w:rsidRPr="00A441E8">
        <w:rPr>
          <w:color w:val="4C94D8" w:themeColor="text2" w:themeTint="80"/>
        </w:rPr>
        <w:t xml:space="preserve"> e agentes de IA. A integração de IA sugere melhorias, corrige erros e acelera o desenvolvimento </w:t>
      </w:r>
      <w:proofErr w:type="spellStart"/>
      <w:r w:rsidRPr="00A441E8">
        <w:rPr>
          <w:color w:val="4C94D8" w:themeColor="text2" w:themeTint="80"/>
        </w:rPr>
        <w:t>full-stack</w:t>
      </w:r>
      <w:proofErr w:type="spellEnd"/>
      <w:r w:rsidRPr="00A441E8">
        <w:rPr>
          <w:color w:val="4C94D8" w:themeColor="text2" w:themeTint="80"/>
        </w:rPr>
        <w:t>. Esta ferramenta permite ganhar agilidade e reduzir o tempo de desenvolvimento, alinhando-se com os objetivos de inovação, time-to-</w:t>
      </w:r>
      <w:proofErr w:type="spellStart"/>
      <w:r w:rsidRPr="00A441E8">
        <w:rPr>
          <w:color w:val="4C94D8" w:themeColor="text2" w:themeTint="80"/>
        </w:rPr>
        <w:t>market</w:t>
      </w:r>
      <w:proofErr w:type="spellEnd"/>
      <w:r w:rsidRPr="00A441E8">
        <w:rPr>
          <w:color w:val="4C94D8" w:themeColor="text2" w:themeTint="80"/>
        </w:rPr>
        <w:t xml:space="preserve"> e criação de novas soluções baseadas em IA.</w:t>
      </w:r>
    </w:p>
    <w:p w14:paraId="5EC01545" w14:textId="2D5B12DA" w:rsidR="002040DE" w:rsidRPr="002040DE" w:rsidRDefault="003A051B" w:rsidP="002040DE">
      <w:pPr>
        <w:rPr>
          <w:b/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1AAFC33A" wp14:editId="05CD6819">
                <wp:extent cx="5402580" cy="635"/>
                <wp:effectExtent l="245745" t="31750" r="245745" b="36830"/>
                <wp:docPr id="492599350" name="Horizontal Line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03821" id="Horizontal Line 67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  <w:r w:rsidR="002040DE" w:rsidRPr="002040DE">
        <w:rPr>
          <w:b/>
          <w:color w:val="4C94D8" w:themeColor="text2" w:themeTint="80"/>
        </w:rPr>
        <w:t>n8n.cloud</w:t>
      </w:r>
    </w:p>
    <w:p w14:paraId="479F6E51" w14:textId="764F4853" w:rsidR="002040DE" w:rsidRPr="00A441E8" w:rsidRDefault="002040DE" w:rsidP="00143C66">
      <w:pPr>
        <w:pStyle w:val="PargrafodaLista"/>
        <w:numPr>
          <w:ilvl w:val="0"/>
          <w:numId w:val="20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Tipo de Despesa:</w:t>
      </w:r>
      <w:r w:rsidRPr="00A441E8">
        <w:rPr>
          <w:color w:val="4C94D8" w:themeColor="text2" w:themeTint="80"/>
        </w:rPr>
        <w:t xml:space="preserve"> Subscrição de SaaS / Plataforma de automação e integração com IA</w:t>
      </w:r>
    </w:p>
    <w:p w14:paraId="3DACCF93" w14:textId="77777777" w:rsidR="002040DE" w:rsidRPr="00A441E8" w:rsidRDefault="002040DE" w:rsidP="00143C66">
      <w:pPr>
        <w:pStyle w:val="PargrafodaLista"/>
        <w:numPr>
          <w:ilvl w:val="0"/>
          <w:numId w:val="20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Descrição Detalhada:</w:t>
      </w:r>
      <w:r w:rsidRPr="00A441E8">
        <w:rPr>
          <w:color w:val="4C94D8" w:themeColor="text2" w:themeTint="80"/>
        </w:rPr>
        <w:t xml:space="preserve"> Subscrição do plano n8n.cloud Team/Business, uma plataforma de automação e orquestração de processos que permite integrar várias ferramentas (</w:t>
      </w:r>
      <w:proofErr w:type="spellStart"/>
      <w:r w:rsidRPr="00A441E8">
        <w:rPr>
          <w:color w:val="4C94D8" w:themeColor="text2" w:themeTint="80"/>
        </w:rPr>
        <w:t>ChatGPT</w:t>
      </w:r>
      <w:proofErr w:type="spellEnd"/>
      <w:r w:rsidRPr="00A441E8">
        <w:rPr>
          <w:color w:val="4C94D8" w:themeColor="text2" w:themeTint="80"/>
        </w:rPr>
        <w:t xml:space="preserve">, </w:t>
      </w:r>
      <w:proofErr w:type="spellStart"/>
      <w:r w:rsidRPr="00A441E8">
        <w:rPr>
          <w:color w:val="4C94D8" w:themeColor="text2" w:themeTint="80"/>
        </w:rPr>
        <w:t>APIs</w:t>
      </w:r>
      <w:proofErr w:type="spellEnd"/>
      <w:r w:rsidRPr="00A441E8">
        <w:rPr>
          <w:color w:val="4C94D8" w:themeColor="text2" w:themeTint="80"/>
        </w:rPr>
        <w:t xml:space="preserve">, CRM, </w:t>
      </w:r>
      <w:proofErr w:type="spellStart"/>
      <w:r w:rsidRPr="00A441E8">
        <w:rPr>
          <w:color w:val="4C94D8" w:themeColor="text2" w:themeTint="80"/>
        </w:rPr>
        <w:t>Jira</w:t>
      </w:r>
      <w:proofErr w:type="spellEnd"/>
      <w:r w:rsidRPr="00A441E8">
        <w:rPr>
          <w:color w:val="4C94D8" w:themeColor="text2" w:themeTint="80"/>
        </w:rPr>
        <w:t xml:space="preserve">, </w:t>
      </w:r>
      <w:proofErr w:type="spellStart"/>
      <w:r w:rsidRPr="00A441E8">
        <w:rPr>
          <w:color w:val="4C94D8" w:themeColor="text2" w:themeTint="80"/>
        </w:rPr>
        <w:t>Notion</w:t>
      </w:r>
      <w:proofErr w:type="spellEnd"/>
      <w:r w:rsidRPr="00A441E8">
        <w:rPr>
          <w:color w:val="4C94D8" w:themeColor="text2" w:themeTint="80"/>
        </w:rPr>
        <w:t xml:space="preserve">, email, bases de dados, etc.) e criar agentes de IA com </w:t>
      </w:r>
      <w:proofErr w:type="spellStart"/>
      <w:r w:rsidRPr="00A441E8">
        <w:rPr>
          <w:color w:val="4C94D8" w:themeColor="text2" w:themeTint="80"/>
        </w:rPr>
        <w:t>workflows</w:t>
      </w:r>
      <w:proofErr w:type="spellEnd"/>
      <w:r w:rsidRPr="00A441E8">
        <w:rPr>
          <w:color w:val="4C94D8" w:themeColor="text2" w:themeTint="80"/>
        </w:rPr>
        <w:t xml:space="preserve"> inteligentes. Será utilizada para construir fluxos automáticos, coordenar tarefas entre sistemas, ligar modelos de IA a dados reais da empresa e implementar agentes autónomos que executam ações sem intervenção humana.</w:t>
      </w:r>
    </w:p>
    <w:p w14:paraId="2B9586D8" w14:textId="39160BD7" w:rsidR="002040DE" w:rsidRPr="00A441E8" w:rsidRDefault="002040DE" w:rsidP="00143C66">
      <w:pPr>
        <w:pStyle w:val="PargrafodaLista"/>
        <w:numPr>
          <w:ilvl w:val="0"/>
          <w:numId w:val="20"/>
        </w:numPr>
        <w:rPr>
          <w:color w:val="4C94D8" w:themeColor="text2" w:themeTint="80"/>
          <w:highlight w:val="yellow"/>
        </w:rPr>
      </w:pPr>
      <w:r w:rsidRPr="00A441E8">
        <w:rPr>
          <w:b/>
          <w:color w:val="4C94D8" w:themeColor="text2" w:themeTint="80"/>
        </w:rPr>
        <w:lastRenderedPageBreak/>
        <w:t>Custo Estimado (sem IVA):</w:t>
      </w:r>
      <w:r w:rsidR="00280BB1" w:rsidRPr="003E37E0">
        <w:rPr>
          <w:b/>
          <w:color w:val="4C94D8" w:themeColor="text2" w:themeTint="80"/>
        </w:rPr>
        <w:t xml:space="preserve"> </w:t>
      </w:r>
      <w:r w:rsidRPr="00A441E8">
        <w:rPr>
          <w:color w:val="4C94D8" w:themeColor="text2" w:themeTint="80"/>
          <w:highlight w:val="yellow"/>
        </w:rPr>
        <w:t xml:space="preserve">Aproximadamente </w:t>
      </w:r>
      <w:r w:rsidR="00A40160" w:rsidRPr="003E37E0">
        <w:rPr>
          <w:color w:val="4C94D8" w:themeColor="text2" w:themeTint="80"/>
          <w:highlight w:val="yellow"/>
        </w:rPr>
        <w:t>144</w:t>
      </w:r>
      <w:r w:rsidRPr="00A441E8">
        <w:rPr>
          <w:color w:val="4C94D8" w:themeColor="text2" w:themeTint="80"/>
          <w:highlight w:val="yellow"/>
        </w:rPr>
        <w:t xml:space="preserve">€/mês </w:t>
      </w:r>
      <w:r w:rsidR="00A40160" w:rsidRPr="003E37E0">
        <w:rPr>
          <w:color w:val="4C94D8" w:themeColor="text2" w:themeTint="80"/>
          <w:highlight w:val="yellow"/>
        </w:rPr>
        <w:t>x</w:t>
      </w:r>
      <w:r w:rsidRPr="00A441E8">
        <w:rPr>
          <w:color w:val="4C94D8" w:themeColor="text2" w:themeTint="80"/>
          <w:highlight w:val="yellow"/>
        </w:rPr>
        <w:t xml:space="preserve"> 24 meses = </w:t>
      </w:r>
      <w:r w:rsidR="00637C63" w:rsidRPr="003E37E0">
        <w:rPr>
          <w:b/>
          <w:color w:val="4C94D8" w:themeColor="text2" w:themeTint="80"/>
          <w:highlight w:val="yellow"/>
        </w:rPr>
        <w:t>3 456</w:t>
      </w:r>
      <w:r w:rsidRPr="00A441E8">
        <w:rPr>
          <w:b/>
          <w:color w:val="4C94D8" w:themeColor="text2" w:themeTint="80"/>
          <w:highlight w:val="yellow"/>
        </w:rPr>
        <w:t xml:space="preserve"> €</w:t>
      </w:r>
      <w:r w:rsidR="004A2C09" w:rsidRPr="003E37E0">
        <w:rPr>
          <w:b/>
          <w:color w:val="4C94D8" w:themeColor="text2" w:themeTint="80"/>
          <w:highlight w:val="yellow"/>
        </w:rPr>
        <w:br/>
      </w:r>
      <w:r w:rsidR="00A40160" w:rsidRPr="003E37E0">
        <w:rPr>
          <w:noProof/>
          <w:color w:val="4C94D8" w:themeColor="text2" w:themeTint="80"/>
        </w:rPr>
        <w:drawing>
          <wp:inline distT="0" distB="0" distL="0" distR="0" wp14:anchorId="3F3C54BA" wp14:editId="1BDDD665">
            <wp:extent cx="5400040" cy="4428490"/>
            <wp:effectExtent l="0" t="0" r="0" b="3810"/>
            <wp:docPr id="1067242524" name="Picture 1" descr="Screens screenshot of a computer screen&#10;&#10;AI-generated content may be incorrect.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42524" name="Picture 1" descr="Screens screenshot of a computer screen&#10;&#10;AI-generated content may be incorrect.">
                      <a:hlinkClick r:id="rId16"/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28B" w14:textId="7635FA32" w:rsidR="002040DE" w:rsidRPr="00A441E8" w:rsidRDefault="002040DE" w:rsidP="00143C66">
      <w:pPr>
        <w:pStyle w:val="PargrafodaLista"/>
        <w:numPr>
          <w:ilvl w:val="0"/>
          <w:numId w:val="20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Data Prevista da Fatura:</w:t>
      </w:r>
      <w:r w:rsidR="00280BB1" w:rsidRPr="003E37E0">
        <w:rPr>
          <w:b/>
          <w:color w:val="4C94D8" w:themeColor="text2" w:themeTint="80"/>
        </w:rPr>
        <w:t xml:space="preserve"> </w:t>
      </w:r>
      <w:r w:rsidR="00280BB1" w:rsidRPr="003E37E0">
        <w:rPr>
          <w:color w:val="4C94D8" w:themeColor="text2" w:themeTint="80"/>
          <w:highlight w:val="yellow"/>
        </w:rPr>
        <w:t>???</w:t>
      </w:r>
    </w:p>
    <w:p w14:paraId="20F542A2" w14:textId="6E9F994D" w:rsidR="002040DE" w:rsidRPr="003E37E0" w:rsidRDefault="002040DE" w:rsidP="00143C66">
      <w:pPr>
        <w:pStyle w:val="PargrafodaLista"/>
        <w:numPr>
          <w:ilvl w:val="0"/>
          <w:numId w:val="20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Justificação:</w:t>
      </w:r>
      <w:r w:rsidRPr="00A441E8">
        <w:rPr>
          <w:color w:val="4C94D8" w:themeColor="text2" w:themeTint="80"/>
        </w:rPr>
        <w:t xml:space="preserve"> O n8n.cloud é essencial para transformar modelos de IA em agentes reais e operacionais, integrados nos processos internos da empresa. Permite automatizar tarefas, ligar IA a sistemas de negócio, criar fluxos condicionais e eliminar trabalho manual repetitivo. É a base para desenvolver agentes inteligentes que executam ações, tomam decisões e interagem com outras plataformas. Aumenta a eficiência, reduz erros humanos, melhora a escalabilidade e permite criar soluções avançadas de IA para clientes. Sem esta ferramenta, os agentes de IA ficariam isolados e sem impacto nos processos reais da empresa.</w:t>
      </w:r>
    </w:p>
    <w:p w14:paraId="424CDB21" w14:textId="77777777" w:rsidR="003910E6" w:rsidRDefault="003A051B" w:rsidP="00AA317E">
      <w:pPr>
        <w:rPr>
          <w:b/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742825F6" wp14:editId="6E78615B">
                <wp:extent cx="5402580" cy="635"/>
                <wp:effectExtent l="245745" t="31750" r="245745" b="36830"/>
                <wp:docPr id="542502808" name="Horizontal Line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5F251B" id="Horizontal Line 66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4356C503" w14:textId="77777777" w:rsidR="003910E6" w:rsidRDefault="003910E6" w:rsidP="00AA317E">
      <w:pPr>
        <w:rPr>
          <w:b/>
          <w:color w:val="4C94D8" w:themeColor="text2" w:themeTint="80"/>
        </w:rPr>
      </w:pPr>
    </w:p>
    <w:p w14:paraId="073A7227" w14:textId="197F4A6C" w:rsidR="00AA317E" w:rsidRPr="00F1204B" w:rsidRDefault="00AA317E" w:rsidP="00AA317E">
      <w:pPr>
        <w:rPr>
          <w:b/>
          <w:color w:val="4C94D8" w:themeColor="text2" w:themeTint="80"/>
        </w:rPr>
      </w:pPr>
      <w:r w:rsidRPr="00F1204B">
        <w:rPr>
          <w:b/>
          <w:color w:val="4C94D8" w:themeColor="text2" w:themeTint="80"/>
        </w:rPr>
        <w:t>Monica.im</w:t>
      </w:r>
    </w:p>
    <w:p w14:paraId="6839E695" w14:textId="77777777" w:rsidR="00AA317E" w:rsidRPr="00A441E8" w:rsidRDefault="00AA317E" w:rsidP="00AA317E">
      <w:pPr>
        <w:pStyle w:val="PargrafodaLista"/>
        <w:numPr>
          <w:ilvl w:val="0"/>
          <w:numId w:val="22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Tipo de Despesa:</w:t>
      </w:r>
      <w:r w:rsidRPr="00A441E8">
        <w:rPr>
          <w:color w:val="4C94D8" w:themeColor="text2" w:themeTint="80"/>
        </w:rPr>
        <w:t xml:space="preserve"> Subscrição de SaaS / Agregador de IA Multiplataforma</w:t>
      </w:r>
    </w:p>
    <w:p w14:paraId="104FC69C" w14:textId="77777777" w:rsidR="00AA317E" w:rsidRPr="00A441E8" w:rsidRDefault="00AA317E" w:rsidP="00AA317E">
      <w:pPr>
        <w:pStyle w:val="PargrafodaLista"/>
        <w:numPr>
          <w:ilvl w:val="0"/>
          <w:numId w:val="22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Descrição Detalhada:</w:t>
      </w:r>
      <w:r w:rsidRPr="00A441E8">
        <w:rPr>
          <w:color w:val="4C94D8" w:themeColor="text2" w:themeTint="80"/>
        </w:rPr>
        <w:t xml:space="preserve"> Subscrição da plataforma Monica.im, que integra várias ferramentas de IA num único ambiente, permitindo alternar entre modelos (</w:t>
      </w:r>
      <w:proofErr w:type="spellStart"/>
      <w:r w:rsidRPr="00A441E8">
        <w:rPr>
          <w:color w:val="4C94D8" w:themeColor="text2" w:themeTint="80"/>
        </w:rPr>
        <w:t>ChatGPT</w:t>
      </w:r>
      <w:proofErr w:type="spellEnd"/>
      <w:r w:rsidRPr="00A441E8">
        <w:rPr>
          <w:color w:val="4C94D8" w:themeColor="text2" w:themeTint="80"/>
        </w:rPr>
        <w:t xml:space="preserve">, Claude, Gemini, etc.), organizar </w:t>
      </w:r>
      <w:proofErr w:type="spellStart"/>
      <w:r w:rsidRPr="00A441E8">
        <w:rPr>
          <w:color w:val="4C94D8" w:themeColor="text2" w:themeTint="80"/>
        </w:rPr>
        <w:t>prompts</w:t>
      </w:r>
      <w:proofErr w:type="spellEnd"/>
      <w:r w:rsidRPr="00A441E8">
        <w:rPr>
          <w:color w:val="4C94D8" w:themeColor="text2" w:themeTint="80"/>
        </w:rPr>
        <w:t>, criar agentes e automatizar fluxos de trabalho.</w:t>
      </w:r>
    </w:p>
    <w:p w14:paraId="5F831866" w14:textId="3A9C6E3D" w:rsidR="00AA317E" w:rsidRPr="00A441E8" w:rsidRDefault="00AA317E" w:rsidP="00AA317E">
      <w:pPr>
        <w:pStyle w:val="PargrafodaLista"/>
        <w:numPr>
          <w:ilvl w:val="0"/>
          <w:numId w:val="22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Custo Estimado (sem IVA):</w:t>
      </w:r>
      <w:r w:rsidRPr="00A441E8">
        <w:rPr>
          <w:color w:val="4C94D8" w:themeColor="text2" w:themeTint="80"/>
        </w:rPr>
        <w:t xml:space="preserve"> </w:t>
      </w:r>
      <w:r w:rsidR="00AF1F0C" w:rsidRPr="003E37E0">
        <w:rPr>
          <w:color w:val="4C94D8" w:themeColor="text2" w:themeTint="80"/>
          <w:highlight w:val="yellow"/>
        </w:rPr>
        <w:t>25</w:t>
      </w:r>
      <w:r w:rsidRPr="00A441E8">
        <w:rPr>
          <w:color w:val="4C94D8" w:themeColor="text2" w:themeTint="80"/>
          <w:highlight w:val="yellow"/>
        </w:rPr>
        <w:t>€/mês</w:t>
      </w:r>
      <w:r w:rsidR="00ED42FE" w:rsidRPr="003E37E0">
        <w:rPr>
          <w:color w:val="4C94D8" w:themeColor="text2" w:themeTint="80"/>
          <w:highlight w:val="yellow"/>
        </w:rPr>
        <w:t xml:space="preserve"> x </w:t>
      </w:r>
      <w:r w:rsidR="00F125E2" w:rsidRPr="003E37E0">
        <w:rPr>
          <w:color w:val="4C94D8" w:themeColor="text2" w:themeTint="80"/>
          <w:highlight w:val="yellow"/>
        </w:rPr>
        <w:t>15 utilizadores</w:t>
      </w:r>
      <w:r w:rsidRPr="00A441E8">
        <w:rPr>
          <w:color w:val="4C94D8" w:themeColor="text2" w:themeTint="80"/>
          <w:highlight w:val="yellow"/>
        </w:rPr>
        <w:t xml:space="preserve"> </w:t>
      </w:r>
      <w:r w:rsidR="00ED42FE" w:rsidRPr="003E37E0">
        <w:rPr>
          <w:color w:val="4C94D8" w:themeColor="text2" w:themeTint="80"/>
          <w:highlight w:val="yellow"/>
        </w:rPr>
        <w:t>x</w:t>
      </w:r>
      <w:r w:rsidRPr="00A441E8">
        <w:rPr>
          <w:color w:val="4C94D8" w:themeColor="text2" w:themeTint="80"/>
          <w:highlight w:val="yellow"/>
        </w:rPr>
        <w:t xml:space="preserve"> 24 meses </w:t>
      </w:r>
      <w:r w:rsidR="001E2D83" w:rsidRPr="003E37E0">
        <w:rPr>
          <w:color w:val="4C94D8" w:themeColor="text2" w:themeTint="80"/>
          <w:highlight w:val="yellow"/>
        </w:rPr>
        <w:br/>
      </w:r>
      <w:r w:rsidRPr="00A441E8">
        <w:rPr>
          <w:color w:val="4C94D8" w:themeColor="text2" w:themeTint="80"/>
          <w:highlight w:val="yellow"/>
        </w:rPr>
        <w:t xml:space="preserve">= </w:t>
      </w:r>
      <w:r w:rsidR="001E2D83" w:rsidRPr="003E37E0">
        <w:rPr>
          <w:b/>
          <w:color w:val="4C94D8" w:themeColor="text2" w:themeTint="80"/>
          <w:highlight w:val="yellow"/>
        </w:rPr>
        <w:t>9 000</w:t>
      </w:r>
      <w:r w:rsidRPr="00A441E8">
        <w:rPr>
          <w:b/>
          <w:color w:val="4C94D8" w:themeColor="text2" w:themeTint="80"/>
          <w:highlight w:val="yellow"/>
        </w:rPr>
        <w:t xml:space="preserve"> €</w:t>
      </w:r>
      <w:r w:rsidR="00504571" w:rsidRPr="003E37E0">
        <w:rPr>
          <w:b/>
          <w:color w:val="4C94D8" w:themeColor="text2" w:themeTint="80"/>
        </w:rPr>
        <w:br/>
      </w:r>
      <w:r w:rsidR="00504571" w:rsidRPr="003910E6">
        <w:rPr>
          <w:b/>
          <w:i/>
          <w:color w:val="4C94D8" w:themeColor="text2" w:themeTint="80"/>
          <w:highlight w:val="green"/>
        </w:rPr>
        <w:lastRenderedPageBreak/>
        <w:t>Nota interna:</w:t>
      </w:r>
      <w:r w:rsidR="00504571" w:rsidRPr="003910E6">
        <w:rPr>
          <w:i/>
          <w:color w:val="4C94D8" w:themeColor="text2" w:themeTint="80"/>
          <w:highlight w:val="green"/>
        </w:rPr>
        <w:t xml:space="preserve"> nós já temos 2 licenças ativas... </w:t>
      </w:r>
      <w:r w:rsidR="001D3296" w:rsidRPr="003910E6">
        <w:rPr>
          <w:i/>
          <w:color w:val="4C94D8" w:themeColor="text2" w:themeTint="80"/>
          <w:highlight w:val="green"/>
        </w:rPr>
        <w:t xml:space="preserve">mas </w:t>
      </w:r>
      <w:r w:rsidR="00504571" w:rsidRPr="003910E6">
        <w:rPr>
          <w:i/>
          <w:color w:val="4C94D8" w:themeColor="text2" w:themeTint="80"/>
          <w:highlight w:val="green"/>
        </w:rPr>
        <w:t xml:space="preserve">queremos estender </w:t>
      </w:r>
      <w:r w:rsidR="001D3296" w:rsidRPr="003910E6">
        <w:rPr>
          <w:i/>
          <w:color w:val="4C94D8" w:themeColor="text2" w:themeTint="80"/>
          <w:highlight w:val="green"/>
        </w:rPr>
        <w:t>a toda a</w:t>
      </w:r>
      <w:r w:rsidR="00504571" w:rsidRPr="003910E6">
        <w:rPr>
          <w:i/>
          <w:color w:val="4C94D8" w:themeColor="text2" w:themeTint="80"/>
          <w:highlight w:val="green"/>
        </w:rPr>
        <w:t xml:space="preserve"> equipa</w:t>
      </w:r>
      <w:r w:rsidR="00AF1F0C" w:rsidRPr="003E37E0">
        <w:rPr>
          <w:b/>
          <w:color w:val="4C94D8" w:themeColor="text2" w:themeTint="80"/>
        </w:rPr>
        <w:br/>
      </w:r>
      <w:r w:rsidR="00AF1F0C" w:rsidRPr="003E37E0">
        <w:rPr>
          <w:noProof/>
          <w:color w:val="4C94D8" w:themeColor="text2" w:themeTint="80"/>
        </w:rPr>
        <w:drawing>
          <wp:inline distT="0" distB="0" distL="0" distR="0" wp14:anchorId="49431B4A" wp14:editId="2D8DCA12">
            <wp:extent cx="5400040" cy="6540500"/>
            <wp:effectExtent l="0" t="0" r="0" b="0"/>
            <wp:docPr id="814034049" name="Picture 1" descr="Screens screenshot of a phone&#10;&#10;AI-generated content may be incorrect.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34049" name="Picture 1" descr="Screens screenshot of a phone&#10;&#10;AI-generated content may be incorrect.">
                      <a:hlinkClick r:id="rId18"/>
                    </pic:cNvPr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F711" w14:textId="77777777" w:rsidR="00AA317E" w:rsidRPr="00A441E8" w:rsidRDefault="00AA317E" w:rsidP="00AA317E">
      <w:pPr>
        <w:pStyle w:val="PargrafodaLista"/>
        <w:numPr>
          <w:ilvl w:val="0"/>
          <w:numId w:val="22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Data Prevista da Fatura:</w:t>
      </w:r>
      <w:r w:rsidRPr="00A441E8">
        <w:rPr>
          <w:color w:val="4C94D8" w:themeColor="text2" w:themeTint="80"/>
        </w:rPr>
        <w:t xml:space="preserve"> </w:t>
      </w:r>
      <w:r w:rsidRPr="003E37E0">
        <w:rPr>
          <w:color w:val="4C94D8" w:themeColor="text2" w:themeTint="80"/>
          <w:highlight w:val="yellow"/>
        </w:rPr>
        <w:t>???</w:t>
      </w:r>
    </w:p>
    <w:p w14:paraId="5452243C" w14:textId="77777777" w:rsidR="00AA317E" w:rsidRPr="003E37E0" w:rsidRDefault="00AA317E" w:rsidP="00AA317E">
      <w:pPr>
        <w:pStyle w:val="PargrafodaLista"/>
        <w:numPr>
          <w:ilvl w:val="0"/>
          <w:numId w:val="22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Justificação:</w:t>
      </w:r>
      <w:r w:rsidRPr="00A441E8">
        <w:rPr>
          <w:color w:val="4C94D8" w:themeColor="text2" w:themeTint="80"/>
        </w:rPr>
        <w:t xml:space="preserve"> </w:t>
      </w:r>
      <w:r w:rsidRPr="003E37E0">
        <w:rPr>
          <w:color w:val="4C94D8" w:themeColor="text2" w:themeTint="80"/>
        </w:rPr>
        <w:t xml:space="preserve">Ter acesso a várias ferramentas de IA num único ambiente permite à equipa testar rapidamente diferentes modelos, escolher a solução mais eficaz para cada tipo de tarefa e manter-se sempre atualizada com as inovações do mercado. A Monica.im funciona como um agregador central de </w:t>
      </w:r>
      <w:proofErr w:type="spellStart"/>
      <w:r w:rsidRPr="003E37E0">
        <w:rPr>
          <w:color w:val="4C94D8" w:themeColor="text2" w:themeTint="80"/>
        </w:rPr>
        <w:t>IAs</w:t>
      </w:r>
      <w:proofErr w:type="spellEnd"/>
      <w:r w:rsidRPr="003E37E0">
        <w:rPr>
          <w:color w:val="4C94D8" w:themeColor="text2" w:themeTint="80"/>
        </w:rPr>
        <w:t xml:space="preserve">, facilitando a comparação de resultados, a experimentação contínua e a descoberta de novas funcionalidades, tudo num só local. Além disso, permite organizar conhecimento, criar agentes personalizados e automatizar tarefas específicas. Esta plataforma aumenta a eficiência, promove a aprendizagem interna, apoia a inovação e evita a dependência de uma única tecnologia. É uma ferramenta estratégica para </w:t>
      </w:r>
      <w:r w:rsidRPr="003E37E0">
        <w:rPr>
          <w:color w:val="4C94D8" w:themeColor="text2" w:themeTint="80"/>
        </w:rPr>
        <w:lastRenderedPageBreak/>
        <w:t>explorar o potencial da IA e aplicá-lo de forma prática e adaptada às necessidades da Softway.</w:t>
      </w:r>
    </w:p>
    <w:p w14:paraId="578B860C" w14:textId="77777777" w:rsidR="00AA317E" w:rsidRPr="00AA317E" w:rsidRDefault="00AA317E" w:rsidP="00AA317E">
      <w:pPr>
        <w:rPr>
          <w:color w:val="4C94D8" w:themeColor="text2" w:themeTint="80"/>
        </w:rPr>
      </w:pPr>
    </w:p>
    <w:p w14:paraId="24E1BCAD" w14:textId="7993CA1E" w:rsidR="00973C88" w:rsidRPr="00973C88" w:rsidRDefault="003A051B" w:rsidP="00973C88">
      <w:pPr>
        <w:rPr>
          <w:b/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0DA6511C" wp14:editId="70456B43">
                <wp:extent cx="5402580" cy="635"/>
                <wp:effectExtent l="245745" t="31750" r="245745" b="36830"/>
                <wp:docPr id="202535076" name="Horizontal Line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391060" id="Horizontal Line 65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  <w:proofErr w:type="spellStart"/>
      <w:r w:rsidR="00973C88" w:rsidRPr="00973C88">
        <w:rPr>
          <w:b/>
          <w:color w:val="4C94D8" w:themeColor="text2" w:themeTint="80"/>
        </w:rPr>
        <w:t>Junie</w:t>
      </w:r>
      <w:proofErr w:type="spellEnd"/>
      <w:r w:rsidR="00973C88" w:rsidRPr="00973C88">
        <w:rPr>
          <w:b/>
          <w:color w:val="4C94D8" w:themeColor="text2" w:themeTint="80"/>
        </w:rPr>
        <w:t xml:space="preserve"> (</w:t>
      </w:r>
      <w:proofErr w:type="spellStart"/>
      <w:r w:rsidR="00973C88" w:rsidRPr="00973C88">
        <w:rPr>
          <w:b/>
          <w:color w:val="4C94D8" w:themeColor="text2" w:themeTint="80"/>
        </w:rPr>
        <w:t>JetBrains</w:t>
      </w:r>
      <w:proofErr w:type="spellEnd"/>
      <w:r w:rsidR="00973C88" w:rsidRPr="00973C88">
        <w:rPr>
          <w:b/>
          <w:color w:val="4C94D8" w:themeColor="text2" w:themeTint="80"/>
        </w:rPr>
        <w:t xml:space="preserve"> AI)</w:t>
      </w:r>
    </w:p>
    <w:p w14:paraId="19482B85" w14:textId="38AB8D6B" w:rsidR="00973C88" w:rsidRPr="00A441E8" w:rsidRDefault="00973C88" w:rsidP="00973C88">
      <w:pPr>
        <w:pStyle w:val="PargrafodaLista"/>
        <w:numPr>
          <w:ilvl w:val="0"/>
          <w:numId w:val="21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Tipo de Despesa:</w:t>
      </w:r>
      <w:r w:rsidRPr="00A441E8">
        <w:rPr>
          <w:color w:val="4C94D8" w:themeColor="text2" w:themeTint="80"/>
        </w:rPr>
        <w:t xml:space="preserve"> Subscrição de SaaS / Software de IA para Programação</w:t>
      </w:r>
    </w:p>
    <w:p w14:paraId="1A235E4D" w14:textId="2A9E7427" w:rsidR="00973C88" w:rsidRPr="00A441E8" w:rsidRDefault="00973C88" w:rsidP="00973C88">
      <w:pPr>
        <w:pStyle w:val="PargrafodaLista"/>
        <w:numPr>
          <w:ilvl w:val="0"/>
          <w:numId w:val="21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Descrição Detalhada:</w:t>
      </w:r>
      <w:r w:rsidRPr="00A441E8">
        <w:rPr>
          <w:color w:val="4C94D8" w:themeColor="text2" w:themeTint="80"/>
        </w:rPr>
        <w:t xml:space="preserve"> Subscrição do </w:t>
      </w:r>
      <w:proofErr w:type="spellStart"/>
      <w:r w:rsidRPr="00A441E8">
        <w:rPr>
          <w:color w:val="4C94D8" w:themeColor="text2" w:themeTint="80"/>
        </w:rPr>
        <w:t>JetBrains</w:t>
      </w:r>
      <w:proofErr w:type="spellEnd"/>
      <w:r w:rsidRPr="00A441E8">
        <w:rPr>
          <w:color w:val="4C94D8" w:themeColor="text2" w:themeTint="80"/>
        </w:rPr>
        <w:t xml:space="preserve"> AI (</w:t>
      </w:r>
      <w:proofErr w:type="spellStart"/>
      <w:r w:rsidRPr="00A441E8">
        <w:rPr>
          <w:color w:val="4C94D8" w:themeColor="text2" w:themeTint="80"/>
        </w:rPr>
        <w:t>ex</w:t>
      </w:r>
      <w:proofErr w:type="spellEnd"/>
      <w:r w:rsidRPr="00A441E8">
        <w:rPr>
          <w:color w:val="4C94D8" w:themeColor="text2" w:themeTint="80"/>
        </w:rPr>
        <w:t xml:space="preserve">: </w:t>
      </w:r>
      <w:proofErr w:type="spellStart"/>
      <w:r w:rsidRPr="00A441E8">
        <w:rPr>
          <w:color w:val="4C94D8" w:themeColor="text2" w:themeTint="80"/>
        </w:rPr>
        <w:t>Junie</w:t>
      </w:r>
      <w:proofErr w:type="spellEnd"/>
      <w:r w:rsidRPr="00A441E8">
        <w:rPr>
          <w:color w:val="4C94D8" w:themeColor="text2" w:themeTint="80"/>
        </w:rPr>
        <w:t xml:space="preserve">), integrado diretamente em </w:t>
      </w:r>
      <w:proofErr w:type="spellStart"/>
      <w:r w:rsidRPr="00A441E8">
        <w:rPr>
          <w:color w:val="4C94D8" w:themeColor="text2" w:themeTint="80"/>
        </w:rPr>
        <w:t>IDEs</w:t>
      </w:r>
      <w:proofErr w:type="spellEnd"/>
      <w:r w:rsidRPr="00A441E8">
        <w:rPr>
          <w:color w:val="4C94D8" w:themeColor="text2" w:themeTint="80"/>
        </w:rPr>
        <w:t xml:space="preserve"> </w:t>
      </w:r>
      <w:proofErr w:type="spellStart"/>
      <w:r w:rsidRPr="00A441E8">
        <w:rPr>
          <w:color w:val="4C94D8" w:themeColor="text2" w:themeTint="80"/>
        </w:rPr>
        <w:t>JetBrains</w:t>
      </w:r>
      <w:proofErr w:type="spellEnd"/>
      <w:r w:rsidRPr="00A441E8">
        <w:rPr>
          <w:color w:val="4C94D8" w:themeColor="text2" w:themeTint="80"/>
        </w:rPr>
        <w:t xml:space="preserve"> (</w:t>
      </w:r>
      <w:proofErr w:type="spellStart"/>
      <w:r w:rsidRPr="00A441E8">
        <w:rPr>
          <w:color w:val="4C94D8" w:themeColor="text2" w:themeTint="80"/>
        </w:rPr>
        <w:t>IntelliJ</w:t>
      </w:r>
      <w:proofErr w:type="spellEnd"/>
      <w:r w:rsidRPr="00A441E8">
        <w:rPr>
          <w:color w:val="4C94D8" w:themeColor="text2" w:themeTint="80"/>
        </w:rPr>
        <w:t xml:space="preserve"> e </w:t>
      </w:r>
      <w:proofErr w:type="spellStart"/>
      <w:r w:rsidRPr="00A441E8">
        <w:rPr>
          <w:color w:val="4C94D8" w:themeColor="text2" w:themeTint="80"/>
        </w:rPr>
        <w:t>PhpStorm</w:t>
      </w:r>
      <w:proofErr w:type="spellEnd"/>
      <w:r w:rsidRPr="00A441E8">
        <w:rPr>
          <w:color w:val="4C94D8" w:themeColor="text2" w:themeTint="80"/>
        </w:rPr>
        <w:t xml:space="preserve">), com funcionalidades de geração de código, explicação de funções, </w:t>
      </w:r>
      <w:proofErr w:type="spellStart"/>
      <w:r w:rsidRPr="00A441E8">
        <w:rPr>
          <w:color w:val="4C94D8" w:themeColor="text2" w:themeTint="80"/>
        </w:rPr>
        <w:t>refatoração</w:t>
      </w:r>
      <w:proofErr w:type="spellEnd"/>
      <w:r w:rsidRPr="00A441E8">
        <w:rPr>
          <w:color w:val="4C94D8" w:themeColor="text2" w:themeTint="80"/>
        </w:rPr>
        <w:t xml:space="preserve"> e testes automáticos.</w:t>
      </w:r>
    </w:p>
    <w:p w14:paraId="5048F2D5" w14:textId="6EDF305C" w:rsidR="00973C88" w:rsidRPr="00A441E8" w:rsidRDefault="00973C88" w:rsidP="00973C88">
      <w:pPr>
        <w:pStyle w:val="PargrafodaLista"/>
        <w:numPr>
          <w:ilvl w:val="0"/>
          <w:numId w:val="21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Custo Estimado (sem IVA):</w:t>
      </w:r>
      <w:r w:rsidRPr="00A441E8">
        <w:rPr>
          <w:color w:val="4C94D8" w:themeColor="text2" w:themeTint="80"/>
        </w:rPr>
        <w:t xml:space="preserve"> </w:t>
      </w:r>
      <w:r w:rsidR="007939B7" w:rsidRPr="003E37E0">
        <w:rPr>
          <w:color w:val="4C94D8" w:themeColor="text2" w:themeTint="80"/>
          <w:highlight w:val="yellow"/>
        </w:rPr>
        <w:t>60</w:t>
      </w:r>
      <w:r w:rsidRPr="00A441E8">
        <w:rPr>
          <w:color w:val="4C94D8" w:themeColor="text2" w:themeTint="80"/>
          <w:highlight w:val="yellow"/>
        </w:rPr>
        <w:t>€/</w:t>
      </w:r>
      <w:r w:rsidR="00E0093A" w:rsidRPr="003E37E0">
        <w:rPr>
          <w:color w:val="4C94D8" w:themeColor="text2" w:themeTint="80"/>
          <w:highlight w:val="yellow"/>
        </w:rPr>
        <w:t>utilizador/</w:t>
      </w:r>
      <w:r w:rsidRPr="00A441E8">
        <w:rPr>
          <w:color w:val="4C94D8" w:themeColor="text2" w:themeTint="80"/>
          <w:highlight w:val="yellow"/>
        </w:rPr>
        <w:t xml:space="preserve">mês </w:t>
      </w:r>
      <w:r w:rsidR="007939B7" w:rsidRPr="003E37E0">
        <w:rPr>
          <w:color w:val="4C94D8" w:themeColor="text2" w:themeTint="80"/>
          <w:highlight w:val="yellow"/>
        </w:rPr>
        <w:t>x</w:t>
      </w:r>
      <w:r w:rsidR="00E0093A" w:rsidRPr="003E37E0">
        <w:rPr>
          <w:color w:val="4C94D8" w:themeColor="text2" w:themeTint="80"/>
          <w:highlight w:val="yellow"/>
        </w:rPr>
        <w:t xml:space="preserve"> 8 utilizadores x</w:t>
      </w:r>
      <w:r w:rsidRPr="00A441E8">
        <w:rPr>
          <w:color w:val="4C94D8" w:themeColor="text2" w:themeTint="80"/>
          <w:highlight w:val="yellow"/>
        </w:rPr>
        <w:t xml:space="preserve"> 24 meses </w:t>
      </w:r>
      <w:r w:rsidR="008C2ABB" w:rsidRPr="003E37E0">
        <w:rPr>
          <w:color w:val="4C94D8" w:themeColor="text2" w:themeTint="80"/>
          <w:highlight w:val="yellow"/>
        </w:rPr>
        <w:br/>
      </w:r>
      <w:r w:rsidRPr="00A441E8">
        <w:rPr>
          <w:color w:val="4C94D8" w:themeColor="text2" w:themeTint="80"/>
          <w:highlight w:val="yellow"/>
        </w:rPr>
        <w:t xml:space="preserve">= </w:t>
      </w:r>
      <w:r w:rsidR="008C2ABB" w:rsidRPr="003E37E0">
        <w:rPr>
          <w:b/>
          <w:color w:val="4C94D8" w:themeColor="text2" w:themeTint="80"/>
          <w:highlight w:val="yellow"/>
        </w:rPr>
        <w:t>11 520</w:t>
      </w:r>
      <w:r w:rsidRPr="00A441E8">
        <w:rPr>
          <w:b/>
          <w:color w:val="4C94D8" w:themeColor="text2" w:themeTint="80"/>
          <w:highlight w:val="yellow"/>
        </w:rPr>
        <w:t xml:space="preserve"> €</w:t>
      </w:r>
      <w:r w:rsidR="00694A3C" w:rsidRPr="003E37E0">
        <w:rPr>
          <w:b/>
          <w:color w:val="4C94D8" w:themeColor="text2" w:themeTint="80"/>
        </w:rPr>
        <w:br/>
      </w:r>
      <w:r w:rsidR="00694A3C" w:rsidRPr="003910E6">
        <w:rPr>
          <w:b/>
          <w:i/>
          <w:color w:val="4C94D8" w:themeColor="text2" w:themeTint="80"/>
          <w:highlight w:val="green"/>
        </w:rPr>
        <w:t>Nota interna:</w:t>
      </w:r>
      <w:r w:rsidR="00694A3C" w:rsidRPr="003910E6">
        <w:rPr>
          <w:i/>
          <w:color w:val="4C94D8" w:themeColor="text2" w:themeTint="80"/>
          <w:highlight w:val="green"/>
        </w:rPr>
        <w:t xml:space="preserve"> nós já temos esta licença ativa, mas apenas para 1 utilizador... queremos estender </w:t>
      </w:r>
      <w:r w:rsidR="00454E58" w:rsidRPr="003910E6">
        <w:rPr>
          <w:i/>
          <w:color w:val="4C94D8" w:themeColor="text2" w:themeTint="80"/>
          <w:highlight w:val="green"/>
        </w:rPr>
        <w:t>a toda a</w:t>
      </w:r>
      <w:r w:rsidR="00694A3C" w:rsidRPr="003910E6">
        <w:rPr>
          <w:i/>
          <w:color w:val="4C94D8" w:themeColor="text2" w:themeTint="80"/>
          <w:highlight w:val="green"/>
        </w:rPr>
        <w:t xml:space="preserve"> equipa de produção</w:t>
      </w:r>
      <w:r w:rsidR="00454E58" w:rsidRPr="003910E6">
        <w:rPr>
          <w:i/>
          <w:color w:val="4C94D8" w:themeColor="text2" w:themeTint="80"/>
          <w:highlight w:val="green"/>
        </w:rPr>
        <w:t xml:space="preserve">, </w:t>
      </w:r>
      <w:r w:rsidR="0041545D" w:rsidRPr="003910E6">
        <w:rPr>
          <w:i/>
          <w:color w:val="4C94D8" w:themeColor="text2" w:themeTint="80"/>
          <w:highlight w:val="green"/>
        </w:rPr>
        <w:t xml:space="preserve">que trabalha com </w:t>
      </w:r>
      <w:r w:rsidR="00454E58" w:rsidRPr="003910E6">
        <w:rPr>
          <w:i/>
          <w:color w:val="4C94D8" w:themeColor="text2" w:themeTint="80"/>
          <w:highlight w:val="green"/>
        </w:rPr>
        <w:t xml:space="preserve">o software </w:t>
      </w:r>
      <w:proofErr w:type="spellStart"/>
      <w:r w:rsidR="00504571" w:rsidRPr="003910E6">
        <w:rPr>
          <w:i/>
          <w:color w:val="4C94D8" w:themeColor="text2" w:themeTint="80"/>
          <w:highlight w:val="green"/>
        </w:rPr>
        <w:t>JetBrains</w:t>
      </w:r>
      <w:proofErr w:type="spellEnd"/>
      <w:r w:rsidR="007939B7" w:rsidRPr="003E37E0">
        <w:rPr>
          <w:b/>
          <w:color w:val="4C94D8" w:themeColor="text2" w:themeTint="80"/>
        </w:rPr>
        <w:br/>
      </w:r>
      <w:r w:rsidR="007939B7" w:rsidRPr="003E37E0">
        <w:rPr>
          <w:noProof/>
          <w:color w:val="4C94D8" w:themeColor="text2" w:themeTint="80"/>
        </w:rPr>
        <w:drawing>
          <wp:inline distT="0" distB="0" distL="0" distR="0" wp14:anchorId="050A5CF8" wp14:editId="2D0C5327">
            <wp:extent cx="5400040" cy="3458210"/>
            <wp:effectExtent l="0" t="0" r="0" b="0"/>
            <wp:docPr id="1638967117" name="Picture 1" descr="https://www.jetbrains.com/ai-ides/buy/?section=commercial&amp;billing=monthly#features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7117" name="Picture 1" descr="https://www.jetbrains.com/ai-ides/buy/?section=commercial&amp;billing=monthly#features">
                      <a:hlinkClick r:id="rId20"/>
                    </pic:cNvPr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7DA4" w14:textId="0277178B" w:rsidR="00973C88" w:rsidRPr="00A441E8" w:rsidRDefault="00973C88" w:rsidP="00973C88">
      <w:pPr>
        <w:pStyle w:val="PargrafodaLista"/>
        <w:numPr>
          <w:ilvl w:val="0"/>
          <w:numId w:val="21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Data Prevista da Fatura:</w:t>
      </w:r>
      <w:r w:rsidR="00A441E8" w:rsidRPr="003E37E0">
        <w:rPr>
          <w:b/>
          <w:color w:val="4C94D8" w:themeColor="text2" w:themeTint="80"/>
        </w:rPr>
        <w:t xml:space="preserve"> </w:t>
      </w:r>
      <w:r w:rsidR="00A441E8" w:rsidRPr="003E37E0">
        <w:rPr>
          <w:color w:val="4C94D8" w:themeColor="text2" w:themeTint="80"/>
          <w:highlight w:val="yellow"/>
        </w:rPr>
        <w:t>???</w:t>
      </w:r>
    </w:p>
    <w:p w14:paraId="3668E5D5" w14:textId="73605B33" w:rsidR="00973C88" w:rsidRPr="003E37E0" w:rsidRDefault="00973C88" w:rsidP="00973C88">
      <w:pPr>
        <w:pStyle w:val="PargrafodaLista"/>
        <w:numPr>
          <w:ilvl w:val="0"/>
          <w:numId w:val="21"/>
        </w:numPr>
        <w:rPr>
          <w:color w:val="4C94D8" w:themeColor="text2" w:themeTint="80"/>
        </w:rPr>
      </w:pPr>
      <w:r w:rsidRPr="00A441E8">
        <w:rPr>
          <w:b/>
          <w:color w:val="4C94D8" w:themeColor="text2" w:themeTint="80"/>
        </w:rPr>
        <w:t>Justificação:</w:t>
      </w:r>
      <w:r w:rsidRPr="00A441E8">
        <w:rPr>
          <w:color w:val="4C94D8" w:themeColor="text2" w:themeTint="80"/>
        </w:rPr>
        <w:t xml:space="preserve"> A Softway utiliza </w:t>
      </w:r>
      <w:proofErr w:type="spellStart"/>
      <w:r w:rsidRPr="00A441E8">
        <w:rPr>
          <w:color w:val="4C94D8" w:themeColor="text2" w:themeTint="80"/>
        </w:rPr>
        <w:t>IDEs</w:t>
      </w:r>
      <w:proofErr w:type="spellEnd"/>
      <w:r w:rsidRPr="00A441E8">
        <w:rPr>
          <w:color w:val="4C94D8" w:themeColor="text2" w:themeTint="80"/>
        </w:rPr>
        <w:t xml:space="preserve"> </w:t>
      </w:r>
      <w:proofErr w:type="spellStart"/>
      <w:r w:rsidRPr="00A441E8">
        <w:rPr>
          <w:color w:val="4C94D8" w:themeColor="text2" w:themeTint="80"/>
        </w:rPr>
        <w:t>JetBrains</w:t>
      </w:r>
      <w:proofErr w:type="spellEnd"/>
      <w:r w:rsidRPr="00A441E8">
        <w:rPr>
          <w:color w:val="4C94D8" w:themeColor="text2" w:themeTint="80"/>
        </w:rPr>
        <w:t xml:space="preserve"> extensivamente no seu desenvolvimento. Ao integrar IA nativamente nestas ferramentas, a equipa ganha velocidade, qualidade e consistência. O </w:t>
      </w:r>
      <w:proofErr w:type="spellStart"/>
      <w:r w:rsidRPr="00A441E8">
        <w:rPr>
          <w:color w:val="4C94D8" w:themeColor="text2" w:themeTint="80"/>
        </w:rPr>
        <w:t>Junie</w:t>
      </w:r>
      <w:proofErr w:type="spellEnd"/>
      <w:r w:rsidRPr="00A441E8">
        <w:rPr>
          <w:color w:val="4C94D8" w:themeColor="text2" w:themeTint="80"/>
        </w:rPr>
        <w:t xml:space="preserve"> permite gerar código mais limpo, explicar partes complexas do sistema e criar testes automaticamente. Esta ferramenta contribui para a melhoria da documentação, aumento da qualidade e redução de erros — objetivos centrais do projeto de IA. A integração direta no ambiente de trabalho torna-a extremamente eficiente e indispensável para o sucesso do projeto.</w:t>
      </w:r>
    </w:p>
    <w:p w14:paraId="10A42DBD" w14:textId="4C476B65" w:rsidR="00AA317E" w:rsidRPr="00AA317E" w:rsidRDefault="003A051B" w:rsidP="00AA317E">
      <w:pPr>
        <w:rPr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2635CDA0" wp14:editId="0E314BAA">
                <wp:extent cx="5402580" cy="635"/>
                <wp:effectExtent l="245745" t="31750" r="245745" b="36830"/>
                <wp:docPr id="1747295492" name="Horizontal Line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553AB" id="Horizontal Line 64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6739D41C" w14:textId="77777777" w:rsidR="003910E6" w:rsidRDefault="003910E6" w:rsidP="00AA317E">
      <w:pPr>
        <w:rPr>
          <w:b/>
          <w:color w:val="4C94D8" w:themeColor="text2" w:themeTint="80"/>
        </w:rPr>
      </w:pPr>
    </w:p>
    <w:p w14:paraId="4600D2F5" w14:textId="23E6C5AA" w:rsidR="00AA317E" w:rsidRPr="004B393A" w:rsidRDefault="00AA317E" w:rsidP="00AA317E">
      <w:pPr>
        <w:rPr>
          <w:b/>
          <w:color w:val="4C94D8" w:themeColor="text2" w:themeTint="80"/>
        </w:rPr>
      </w:pPr>
      <w:proofErr w:type="spellStart"/>
      <w:r w:rsidRPr="004B393A">
        <w:rPr>
          <w:b/>
          <w:color w:val="4C94D8" w:themeColor="text2" w:themeTint="80"/>
        </w:rPr>
        <w:lastRenderedPageBreak/>
        <w:t>Notion</w:t>
      </w:r>
      <w:proofErr w:type="spellEnd"/>
      <w:r w:rsidRPr="004B393A">
        <w:rPr>
          <w:b/>
          <w:color w:val="4C94D8" w:themeColor="text2" w:themeTint="80"/>
        </w:rPr>
        <w:t xml:space="preserve"> AI</w:t>
      </w:r>
    </w:p>
    <w:p w14:paraId="28A9D23A" w14:textId="77777777" w:rsidR="00AA317E" w:rsidRPr="00163AF4" w:rsidRDefault="00AA317E" w:rsidP="00AA317E">
      <w:pPr>
        <w:pStyle w:val="PargrafodaLista"/>
        <w:numPr>
          <w:ilvl w:val="0"/>
          <w:numId w:val="25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Subscrição de SaaS / Gestão de Projetos e Documentação com IA</w:t>
      </w:r>
    </w:p>
    <w:p w14:paraId="15F2D104" w14:textId="77777777" w:rsidR="00AA317E" w:rsidRPr="00163AF4" w:rsidRDefault="00AA317E" w:rsidP="00AA317E">
      <w:pPr>
        <w:pStyle w:val="PargrafodaLista"/>
        <w:numPr>
          <w:ilvl w:val="0"/>
          <w:numId w:val="25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 xml:space="preserve">Descrição Detalhada: </w:t>
      </w:r>
      <w:r w:rsidRPr="00163AF4">
        <w:rPr>
          <w:color w:val="4C94D8" w:themeColor="text2" w:themeTint="80"/>
        </w:rPr>
        <w:t xml:space="preserve">Subscrição do </w:t>
      </w:r>
      <w:proofErr w:type="spellStart"/>
      <w:r w:rsidRPr="00163AF4">
        <w:rPr>
          <w:color w:val="4C94D8" w:themeColor="text2" w:themeTint="80"/>
        </w:rPr>
        <w:t>Notion</w:t>
      </w:r>
      <w:proofErr w:type="spellEnd"/>
      <w:r w:rsidRPr="00163AF4">
        <w:rPr>
          <w:color w:val="4C94D8" w:themeColor="text2" w:themeTint="80"/>
        </w:rPr>
        <w:t xml:space="preserve"> com IA para organização de conhecimento, documentação, criação de bases de dados, geração de texto, resumos automáticos e gestão de tarefas e projetos.</w:t>
      </w:r>
    </w:p>
    <w:p w14:paraId="1F49470B" w14:textId="290FEC41" w:rsidR="00AA317E" w:rsidRPr="00163AF4" w:rsidRDefault="00AA317E" w:rsidP="00AA317E">
      <w:pPr>
        <w:pStyle w:val="PargrafodaLista"/>
        <w:numPr>
          <w:ilvl w:val="0"/>
          <w:numId w:val="25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r w:rsidR="00DE03F6" w:rsidRPr="003E37E0">
        <w:rPr>
          <w:color w:val="4C94D8" w:themeColor="text2" w:themeTint="80"/>
          <w:highlight w:val="yellow"/>
        </w:rPr>
        <w:t>32</w:t>
      </w:r>
      <w:r w:rsidRPr="00163AF4">
        <w:rPr>
          <w:color w:val="4C94D8" w:themeColor="text2" w:themeTint="80"/>
          <w:highlight w:val="yellow"/>
        </w:rPr>
        <w:t xml:space="preserve">€/utilizador/mês </w:t>
      </w:r>
      <w:r w:rsidR="00F54D60" w:rsidRPr="003E37E0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</w:t>
      </w:r>
      <w:r w:rsidR="00DE03F6" w:rsidRPr="003E37E0">
        <w:rPr>
          <w:color w:val="4C94D8" w:themeColor="text2" w:themeTint="80"/>
          <w:highlight w:val="yellow"/>
        </w:rPr>
        <w:t>1</w:t>
      </w:r>
      <w:r w:rsidRPr="00163AF4">
        <w:rPr>
          <w:color w:val="4C94D8" w:themeColor="text2" w:themeTint="80"/>
          <w:highlight w:val="yellow"/>
        </w:rPr>
        <w:t xml:space="preserve">5 utilizadores </w:t>
      </w:r>
      <w:r w:rsidR="00F54D60" w:rsidRPr="003E37E0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24 meses </w:t>
      </w:r>
      <w:r w:rsidR="00F54D60" w:rsidRPr="003E37E0">
        <w:rPr>
          <w:color w:val="4C94D8" w:themeColor="text2" w:themeTint="80"/>
          <w:highlight w:val="yellow"/>
        </w:rPr>
        <w:br/>
      </w:r>
      <w:r w:rsidRPr="00163AF4">
        <w:rPr>
          <w:color w:val="4C94D8" w:themeColor="text2" w:themeTint="80"/>
          <w:highlight w:val="yellow"/>
        </w:rPr>
        <w:t xml:space="preserve">= </w:t>
      </w:r>
      <w:r w:rsidR="00F54D60" w:rsidRPr="003E37E0">
        <w:rPr>
          <w:b/>
          <w:color w:val="4C94D8" w:themeColor="text2" w:themeTint="80"/>
          <w:highlight w:val="yellow"/>
        </w:rPr>
        <w:t>11 520</w:t>
      </w:r>
      <w:r w:rsidRPr="00163AF4">
        <w:rPr>
          <w:b/>
          <w:color w:val="4C94D8" w:themeColor="text2" w:themeTint="80"/>
          <w:highlight w:val="yellow"/>
        </w:rPr>
        <w:t xml:space="preserve"> €</w:t>
      </w:r>
      <w:r w:rsidR="00F54D60" w:rsidRPr="003E37E0">
        <w:rPr>
          <w:b/>
          <w:color w:val="4C94D8" w:themeColor="text2" w:themeTint="80"/>
        </w:rPr>
        <w:br/>
      </w:r>
      <w:r w:rsidR="003425DD" w:rsidRPr="003910E6">
        <w:rPr>
          <w:b/>
          <w:i/>
          <w:color w:val="4C94D8" w:themeColor="text2" w:themeTint="80"/>
          <w:highlight w:val="green"/>
        </w:rPr>
        <w:t>Nota interna:</w:t>
      </w:r>
      <w:r w:rsidR="003425DD" w:rsidRPr="003910E6">
        <w:rPr>
          <w:i/>
          <w:color w:val="4C94D8" w:themeColor="text2" w:themeTint="80"/>
          <w:highlight w:val="green"/>
        </w:rPr>
        <w:t xml:space="preserve"> nós já </w:t>
      </w:r>
      <w:r w:rsidR="0021142E" w:rsidRPr="003910E6">
        <w:rPr>
          <w:i/>
          <w:color w:val="4C94D8" w:themeColor="text2" w:themeTint="80"/>
          <w:highlight w:val="green"/>
        </w:rPr>
        <w:t>temos es</w:t>
      </w:r>
      <w:r w:rsidR="00654AF7" w:rsidRPr="003910E6">
        <w:rPr>
          <w:i/>
          <w:color w:val="4C94D8" w:themeColor="text2" w:themeTint="80"/>
          <w:highlight w:val="green"/>
        </w:rPr>
        <w:t xml:space="preserve">ta licença </w:t>
      </w:r>
      <w:r w:rsidR="00694A3C" w:rsidRPr="003910E6">
        <w:rPr>
          <w:i/>
          <w:color w:val="4C94D8" w:themeColor="text2" w:themeTint="80"/>
          <w:highlight w:val="green"/>
        </w:rPr>
        <w:t>ativa, mas apenas para 8 utilizadores... queremos estender à equipa toda</w:t>
      </w:r>
      <w:r w:rsidR="00DE03F6" w:rsidRPr="003E37E0">
        <w:rPr>
          <w:b/>
          <w:color w:val="4C94D8" w:themeColor="text2" w:themeTint="80"/>
        </w:rPr>
        <w:br/>
      </w:r>
      <w:r w:rsidR="00DE03F6" w:rsidRPr="003E37E0">
        <w:rPr>
          <w:noProof/>
          <w:color w:val="4C94D8" w:themeColor="text2" w:themeTint="80"/>
        </w:rPr>
        <w:drawing>
          <wp:inline distT="0" distB="0" distL="0" distR="0" wp14:anchorId="63B6B56E" wp14:editId="60F0B155">
            <wp:extent cx="5400040" cy="4410710"/>
            <wp:effectExtent l="0" t="0" r="0" b="0"/>
            <wp:docPr id="132984151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41511" name="Picture 1" descr="A screenshot of a websit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3A80" w14:textId="2E964290" w:rsidR="00AA317E" w:rsidRPr="00163AF4" w:rsidRDefault="00AA317E" w:rsidP="00AA317E">
      <w:pPr>
        <w:pStyle w:val="PargrafodaLista"/>
        <w:numPr>
          <w:ilvl w:val="0"/>
          <w:numId w:val="25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>Mensal entre janeiro de 202</w:t>
      </w:r>
      <w:ins w:id="0" w:author="Nuno Portela" w:date="2025-10-23T16:54:00Z" w16du:dateUtc="2025-10-23T15:54:00Z">
        <w:r w:rsidR="00631E34">
          <w:rPr>
            <w:color w:val="4C94D8" w:themeColor="text2" w:themeTint="80"/>
            <w:highlight w:val="yellow"/>
          </w:rPr>
          <w:t>6</w:t>
        </w:r>
      </w:ins>
      <w:del w:id="1" w:author="Nuno Portela" w:date="2025-10-23T16:53:00Z" w16du:dateUtc="2025-10-23T15:53:00Z">
        <w:r w:rsidRPr="00163AF4" w:rsidDel="00631E34">
          <w:rPr>
            <w:color w:val="4C94D8" w:themeColor="text2" w:themeTint="80"/>
            <w:highlight w:val="yellow"/>
          </w:rPr>
          <w:delText>5</w:delText>
        </w:r>
      </w:del>
      <w:r w:rsidRPr="00163AF4">
        <w:rPr>
          <w:color w:val="4C94D8" w:themeColor="text2" w:themeTint="80"/>
          <w:highlight w:val="yellow"/>
        </w:rPr>
        <w:t xml:space="preserve"> e dezembro de 202</w:t>
      </w:r>
      <w:ins w:id="2" w:author="Nuno Portela" w:date="2025-10-23T16:54:00Z" w16du:dateUtc="2025-10-23T15:54:00Z">
        <w:r w:rsidR="00631E34">
          <w:rPr>
            <w:color w:val="4C94D8" w:themeColor="text2" w:themeTint="80"/>
            <w:highlight w:val="yellow"/>
          </w:rPr>
          <w:t>7</w:t>
        </w:r>
      </w:ins>
      <w:del w:id="3" w:author="Nuno Portela" w:date="2025-10-23T16:54:00Z" w16du:dateUtc="2025-10-23T15:54:00Z">
        <w:r w:rsidRPr="00163AF4" w:rsidDel="00631E34">
          <w:rPr>
            <w:color w:val="4C94D8" w:themeColor="text2" w:themeTint="80"/>
            <w:highlight w:val="yellow"/>
          </w:rPr>
          <w:delText>6</w:delText>
        </w:r>
      </w:del>
    </w:p>
    <w:p w14:paraId="36CC219C" w14:textId="77777777" w:rsidR="00AA317E" w:rsidRPr="00163AF4" w:rsidRDefault="00AA317E" w:rsidP="00AA317E">
      <w:pPr>
        <w:pStyle w:val="PargrafodaLista"/>
        <w:numPr>
          <w:ilvl w:val="0"/>
          <w:numId w:val="25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O </w:t>
      </w:r>
      <w:proofErr w:type="spellStart"/>
      <w:r w:rsidRPr="00163AF4">
        <w:rPr>
          <w:color w:val="4C94D8" w:themeColor="text2" w:themeTint="80"/>
        </w:rPr>
        <w:t>Notion</w:t>
      </w:r>
      <w:proofErr w:type="spellEnd"/>
      <w:r w:rsidRPr="00163AF4">
        <w:rPr>
          <w:color w:val="4C94D8" w:themeColor="text2" w:themeTint="80"/>
        </w:rPr>
        <w:t xml:space="preserve"> AI permite centralizar documentação técnica, criar manuais internos, resumir informação e facilitar o trabalho colaborativo. Automatiza geração de conteúdos, notas de reuniões e </w:t>
      </w:r>
      <w:proofErr w:type="spellStart"/>
      <w:r w:rsidRPr="00163AF4">
        <w:rPr>
          <w:color w:val="4C94D8" w:themeColor="text2" w:themeTint="80"/>
        </w:rPr>
        <w:t>templates</w:t>
      </w:r>
      <w:proofErr w:type="spellEnd"/>
      <w:r w:rsidRPr="00163AF4">
        <w:rPr>
          <w:color w:val="4C94D8" w:themeColor="text2" w:themeTint="80"/>
        </w:rPr>
        <w:t xml:space="preserve"> de projetos. Melhora a comunicação interna, reduz perdas de informação e garante consistência documental, o que é crítico para desenvolvimento de agentes de IA e manutenção de código. Esta ferramenta contribui para a eficiência operacional e para a melhoria da qualidade dos processos internos.</w:t>
      </w:r>
    </w:p>
    <w:p w14:paraId="66B1FE0E" w14:textId="77777777" w:rsidR="003910E6" w:rsidRDefault="003A051B" w:rsidP="00AA317E">
      <w:pPr>
        <w:rPr>
          <w:b/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75B403A2" wp14:editId="6ED80476">
                <wp:extent cx="5402580" cy="635"/>
                <wp:effectExtent l="245745" t="31750" r="245745" b="36830"/>
                <wp:docPr id="1145094943" name="Horizontal Line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617080" id="Horizontal Line 63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503220BB" w14:textId="308B2FB5" w:rsidR="00AA317E" w:rsidRPr="004B393A" w:rsidRDefault="00AA317E" w:rsidP="00AA317E">
      <w:pPr>
        <w:rPr>
          <w:b/>
          <w:color w:val="4C94D8" w:themeColor="text2" w:themeTint="80"/>
        </w:rPr>
      </w:pPr>
      <w:proofErr w:type="spellStart"/>
      <w:r w:rsidRPr="004B393A">
        <w:rPr>
          <w:b/>
          <w:color w:val="4C94D8" w:themeColor="text2" w:themeTint="80"/>
        </w:rPr>
        <w:t>Jira</w:t>
      </w:r>
      <w:proofErr w:type="spellEnd"/>
      <w:r w:rsidRPr="004B393A">
        <w:rPr>
          <w:b/>
          <w:color w:val="4C94D8" w:themeColor="text2" w:themeTint="80"/>
        </w:rPr>
        <w:t xml:space="preserve"> / </w:t>
      </w:r>
      <w:proofErr w:type="spellStart"/>
      <w:r w:rsidRPr="004B393A">
        <w:rPr>
          <w:b/>
          <w:color w:val="4C94D8" w:themeColor="text2" w:themeTint="80"/>
        </w:rPr>
        <w:t>Rovo</w:t>
      </w:r>
      <w:proofErr w:type="spellEnd"/>
      <w:r w:rsidRPr="004B393A">
        <w:rPr>
          <w:b/>
          <w:color w:val="4C94D8" w:themeColor="text2" w:themeTint="80"/>
        </w:rPr>
        <w:t xml:space="preserve"> AI (</w:t>
      </w:r>
      <w:proofErr w:type="spellStart"/>
      <w:r w:rsidRPr="004B393A">
        <w:rPr>
          <w:b/>
          <w:color w:val="4C94D8" w:themeColor="text2" w:themeTint="80"/>
        </w:rPr>
        <w:t>Atlassian</w:t>
      </w:r>
      <w:proofErr w:type="spellEnd"/>
      <w:r w:rsidRPr="004B393A">
        <w:rPr>
          <w:b/>
          <w:color w:val="4C94D8" w:themeColor="text2" w:themeTint="80"/>
        </w:rPr>
        <w:t>)</w:t>
      </w:r>
    </w:p>
    <w:p w14:paraId="2E1E9594" w14:textId="77777777" w:rsidR="00AA317E" w:rsidRPr="00163AF4" w:rsidRDefault="00AA317E" w:rsidP="00AA317E">
      <w:pPr>
        <w:pStyle w:val="PargrafodaLista"/>
        <w:numPr>
          <w:ilvl w:val="0"/>
          <w:numId w:val="24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Subscrição de SaaS / Gestão de Projetos com IA</w:t>
      </w:r>
    </w:p>
    <w:p w14:paraId="665D1AF7" w14:textId="77777777" w:rsidR="00AA317E" w:rsidRPr="00163AF4" w:rsidRDefault="00AA317E" w:rsidP="00AA317E">
      <w:pPr>
        <w:pStyle w:val="PargrafodaLista"/>
        <w:numPr>
          <w:ilvl w:val="0"/>
          <w:numId w:val="24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lastRenderedPageBreak/>
        <w:t>Descrição Detalhada:</w:t>
      </w:r>
      <w:r w:rsidRPr="00163AF4">
        <w:rPr>
          <w:color w:val="4C94D8" w:themeColor="text2" w:themeTint="80"/>
        </w:rPr>
        <w:t xml:space="preserve"> Subscrição do </w:t>
      </w:r>
      <w:proofErr w:type="spellStart"/>
      <w:r w:rsidRPr="00163AF4">
        <w:rPr>
          <w:color w:val="4C94D8" w:themeColor="text2" w:themeTint="80"/>
        </w:rPr>
        <w:t>Jira</w:t>
      </w:r>
      <w:proofErr w:type="spellEnd"/>
      <w:r w:rsidRPr="00163AF4">
        <w:rPr>
          <w:color w:val="4C94D8" w:themeColor="text2" w:themeTint="80"/>
        </w:rPr>
        <w:t xml:space="preserve"> com integração de IA (</w:t>
      </w:r>
      <w:proofErr w:type="spellStart"/>
      <w:r w:rsidRPr="00163AF4">
        <w:rPr>
          <w:color w:val="4C94D8" w:themeColor="text2" w:themeTint="80"/>
        </w:rPr>
        <w:t>Rovo</w:t>
      </w:r>
      <w:proofErr w:type="spellEnd"/>
      <w:r w:rsidRPr="00163AF4">
        <w:rPr>
          <w:color w:val="4C94D8" w:themeColor="text2" w:themeTint="80"/>
        </w:rPr>
        <w:t xml:space="preserve"> AI) para gestão de tarefas, planeamento de sprints, análise de produtividade, identificação de bloqueios e sugestões automáticas de priorização.</w:t>
      </w:r>
    </w:p>
    <w:p w14:paraId="1CE06B85" w14:textId="3A888EAE" w:rsidR="00AA317E" w:rsidRPr="00163AF4" w:rsidRDefault="00AA317E" w:rsidP="00AA317E">
      <w:pPr>
        <w:pStyle w:val="PargrafodaLista"/>
        <w:numPr>
          <w:ilvl w:val="0"/>
          <w:numId w:val="24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r w:rsidR="008F320B" w:rsidRPr="003E37E0">
        <w:rPr>
          <w:color w:val="4C94D8" w:themeColor="text2" w:themeTint="80"/>
          <w:highlight w:val="yellow"/>
        </w:rPr>
        <w:t>18</w:t>
      </w:r>
      <w:r w:rsidR="0079088E" w:rsidRPr="003E37E0">
        <w:rPr>
          <w:color w:val="4C94D8" w:themeColor="text2" w:themeTint="80"/>
          <w:highlight w:val="yellow"/>
        </w:rPr>
        <w:t>.3</w:t>
      </w:r>
      <w:r w:rsidRPr="00163AF4">
        <w:rPr>
          <w:color w:val="4C94D8" w:themeColor="text2" w:themeTint="80"/>
          <w:highlight w:val="yellow"/>
        </w:rPr>
        <w:t xml:space="preserve">€/mês </w:t>
      </w:r>
      <w:r w:rsidR="0079088E" w:rsidRPr="003E37E0">
        <w:rPr>
          <w:color w:val="4C94D8" w:themeColor="text2" w:themeTint="80"/>
          <w:highlight w:val="yellow"/>
        </w:rPr>
        <w:t>x 15 utilizadores x</w:t>
      </w:r>
      <w:r w:rsidRPr="00163AF4">
        <w:rPr>
          <w:color w:val="4C94D8" w:themeColor="text2" w:themeTint="80"/>
          <w:highlight w:val="yellow"/>
        </w:rPr>
        <w:t xml:space="preserve"> 24 meses = </w:t>
      </w:r>
      <w:r w:rsidR="00CF42E2" w:rsidRPr="003E37E0">
        <w:rPr>
          <w:b/>
          <w:color w:val="4C94D8" w:themeColor="text2" w:themeTint="80"/>
          <w:highlight w:val="yellow"/>
        </w:rPr>
        <w:t>6 588</w:t>
      </w:r>
      <w:r w:rsidRPr="00163AF4">
        <w:rPr>
          <w:b/>
          <w:color w:val="4C94D8" w:themeColor="text2" w:themeTint="80"/>
          <w:highlight w:val="yellow"/>
        </w:rPr>
        <w:t xml:space="preserve"> €</w:t>
      </w:r>
      <w:r w:rsidR="002B5230" w:rsidRPr="003E37E0">
        <w:rPr>
          <w:b/>
          <w:color w:val="4C94D8" w:themeColor="text2" w:themeTint="80"/>
        </w:rPr>
        <w:br/>
      </w:r>
      <w:r w:rsidR="002B5230" w:rsidRPr="003E37E0">
        <w:rPr>
          <w:b/>
          <w:i/>
          <w:color w:val="4C94D8" w:themeColor="text2" w:themeTint="80"/>
          <w:highlight w:val="green"/>
        </w:rPr>
        <w:t>Nota:</w:t>
      </w:r>
      <w:r w:rsidR="002B5230" w:rsidRPr="003E37E0">
        <w:rPr>
          <w:i/>
          <w:color w:val="4C94D8" w:themeColor="text2" w:themeTint="80"/>
          <w:highlight w:val="green"/>
        </w:rPr>
        <w:t xml:space="preserve"> nós já temos 14 licenças ativas do plano Standard... o nosso objetivo é fazer o upgrade para o plano premium </w:t>
      </w:r>
      <w:r w:rsidR="0027628C" w:rsidRPr="003E37E0">
        <w:rPr>
          <w:i/>
          <w:color w:val="4C94D8" w:themeColor="text2" w:themeTint="80"/>
          <w:highlight w:val="green"/>
        </w:rPr>
        <w:t>de forma a poder tirar partido d</w:t>
      </w:r>
      <w:r w:rsidR="00ED53ED" w:rsidRPr="003E37E0">
        <w:rPr>
          <w:i/>
          <w:color w:val="4C94D8" w:themeColor="text2" w:themeTint="80"/>
          <w:highlight w:val="green"/>
        </w:rPr>
        <w:t>as funcionalidades de AI</w:t>
      </w:r>
      <w:r w:rsidR="002B5230" w:rsidRPr="003E37E0">
        <w:rPr>
          <w:noProof/>
          <w:color w:val="4C94D8" w:themeColor="text2" w:themeTint="80"/>
        </w:rPr>
        <w:drawing>
          <wp:inline distT="0" distB="0" distL="0" distR="0" wp14:anchorId="00E32691" wp14:editId="0BA8F580">
            <wp:extent cx="5400040" cy="2926080"/>
            <wp:effectExtent l="0" t="0" r="0" b="0"/>
            <wp:docPr id="166678609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86098" name="Picture 1" descr="A screenshot of a websit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9578" w14:textId="757C65FC" w:rsidR="00AA317E" w:rsidRPr="00163AF4" w:rsidRDefault="00AA317E" w:rsidP="00AA317E">
      <w:pPr>
        <w:pStyle w:val="PargrafodaLista"/>
        <w:numPr>
          <w:ilvl w:val="0"/>
          <w:numId w:val="24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="007F74B9" w:rsidRPr="003E37E0">
        <w:rPr>
          <w:color w:val="4C94D8" w:themeColor="text2" w:themeTint="80"/>
        </w:rPr>
        <w:t>???</w:t>
      </w:r>
    </w:p>
    <w:p w14:paraId="013819BA" w14:textId="77777777" w:rsidR="00AA317E" w:rsidRPr="00163AF4" w:rsidRDefault="00AA317E" w:rsidP="00AA317E">
      <w:pPr>
        <w:pStyle w:val="PargrafodaLista"/>
        <w:numPr>
          <w:ilvl w:val="0"/>
          <w:numId w:val="24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O </w:t>
      </w:r>
      <w:proofErr w:type="spellStart"/>
      <w:r w:rsidRPr="00163AF4">
        <w:rPr>
          <w:color w:val="4C94D8" w:themeColor="text2" w:themeTint="80"/>
        </w:rPr>
        <w:t>Jira</w:t>
      </w:r>
      <w:proofErr w:type="spellEnd"/>
      <w:r w:rsidRPr="00163AF4">
        <w:rPr>
          <w:color w:val="4C94D8" w:themeColor="text2" w:themeTint="80"/>
        </w:rPr>
        <w:t xml:space="preserve"> é a principal ferramenta de gestão de projetos de software. Com IA integrada, o sistema consegue analisar progresso, antecipar atrasos, sugerir melhorias e automatizar tarefas administrativas. Permite otimizar fluxos de trabalho, melhorar a comunicação entre equipas e reduzir desperdícios. Esta ferramenta é essencial para garantir a execução eficiente do projeto de IA, controlar prazos e melhorar a previsibilidade. Alinha-se com os objetivos de produtividade, organização e qualidade.</w:t>
      </w:r>
    </w:p>
    <w:p w14:paraId="107E1500" w14:textId="77777777" w:rsidR="00833B45" w:rsidRPr="003E37E0" w:rsidRDefault="003A051B" w:rsidP="00AA317E">
      <w:pPr>
        <w:rPr>
          <w:b/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3FF50D25" wp14:editId="537BFB96">
                <wp:extent cx="5402580" cy="635"/>
                <wp:effectExtent l="245745" t="31750" r="245745" b="36830"/>
                <wp:docPr id="745902964" name="Horizontal Line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D8DEDA" id="Horizontal Line 62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062C4E38" w14:textId="77777777" w:rsidR="00833B45" w:rsidRPr="003E37E0" w:rsidRDefault="00833B45" w:rsidP="00AA317E">
      <w:pPr>
        <w:rPr>
          <w:b/>
          <w:color w:val="4C94D8" w:themeColor="text2" w:themeTint="80"/>
        </w:rPr>
      </w:pPr>
    </w:p>
    <w:p w14:paraId="603FB515" w14:textId="4FF85D9E" w:rsidR="00AA317E" w:rsidRPr="004B393A" w:rsidRDefault="00AA317E" w:rsidP="00AA317E">
      <w:pPr>
        <w:rPr>
          <w:b/>
          <w:color w:val="4C94D8" w:themeColor="text2" w:themeTint="80"/>
        </w:rPr>
      </w:pPr>
      <w:proofErr w:type="spellStart"/>
      <w:r w:rsidRPr="004B393A">
        <w:rPr>
          <w:b/>
          <w:color w:val="4C94D8" w:themeColor="text2" w:themeTint="80"/>
        </w:rPr>
        <w:t>Airtable</w:t>
      </w:r>
      <w:proofErr w:type="spellEnd"/>
      <w:r w:rsidRPr="004B393A">
        <w:rPr>
          <w:b/>
          <w:color w:val="4C94D8" w:themeColor="text2" w:themeTint="80"/>
        </w:rPr>
        <w:t xml:space="preserve"> AI </w:t>
      </w:r>
      <w:proofErr w:type="spellStart"/>
      <w:r w:rsidRPr="004B393A">
        <w:rPr>
          <w:b/>
          <w:color w:val="4C94D8" w:themeColor="text2" w:themeTint="80"/>
        </w:rPr>
        <w:t>Plays</w:t>
      </w:r>
      <w:proofErr w:type="spellEnd"/>
    </w:p>
    <w:p w14:paraId="0712CF89" w14:textId="77777777" w:rsidR="00AA317E" w:rsidRPr="00163AF4" w:rsidRDefault="00AA317E" w:rsidP="00AA317E">
      <w:pPr>
        <w:pStyle w:val="PargrafodaLista"/>
        <w:numPr>
          <w:ilvl w:val="0"/>
          <w:numId w:val="23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Subscrição de SaaS / Automação com IA</w:t>
      </w:r>
    </w:p>
    <w:p w14:paraId="77B05EBB" w14:textId="77777777" w:rsidR="00AA317E" w:rsidRPr="00163AF4" w:rsidRDefault="00AA317E" w:rsidP="00AA317E">
      <w:pPr>
        <w:pStyle w:val="PargrafodaLista"/>
        <w:numPr>
          <w:ilvl w:val="0"/>
          <w:numId w:val="23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Pr="00163AF4">
        <w:rPr>
          <w:color w:val="4C94D8" w:themeColor="text2" w:themeTint="80"/>
        </w:rPr>
        <w:t xml:space="preserve"> Subscrição da </w:t>
      </w:r>
      <w:proofErr w:type="spellStart"/>
      <w:r w:rsidRPr="00163AF4">
        <w:rPr>
          <w:color w:val="4C94D8" w:themeColor="text2" w:themeTint="80"/>
        </w:rPr>
        <w:t>Airtable</w:t>
      </w:r>
      <w:proofErr w:type="spellEnd"/>
      <w:r w:rsidRPr="00163AF4">
        <w:rPr>
          <w:color w:val="4C94D8" w:themeColor="text2" w:themeTint="80"/>
        </w:rPr>
        <w:t xml:space="preserve"> com AI </w:t>
      </w:r>
      <w:proofErr w:type="spellStart"/>
      <w:r w:rsidRPr="00163AF4">
        <w:rPr>
          <w:color w:val="4C94D8" w:themeColor="text2" w:themeTint="80"/>
        </w:rPr>
        <w:t>Plays</w:t>
      </w:r>
      <w:proofErr w:type="spellEnd"/>
      <w:r w:rsidRPr="00163AF4">
        <w:rPr>
          <w:color w:val="4C94D8" w:themeColor="text2" w:themeTint="80"/>
        </w:rPr>
        <w:t xml:space="preserve">, permitindo criar bases de dados inteligentes, automatizar </w:t>
      </w:r>
      <w:proofErr w:type="spellStart"/>
      <w:r w:rsidRPr="00163AF4">
        <w:rPr>
          <w:color w:val="4C94D8" w:themeColor="text2" w:themeTint="80"/>
        </w:rPr>
        <w:t>workflows</w:t>
      </w:r>
      <w:proofErr w:type="spellEnd"/>
      <w:r w:rsidRPr="00163AF4">
        <w:rPr>
          <w:color w:val="4C94D8" w:themeColor="text2" w:themeTint="80"/>
        </w:rPr>
        <w:t>, gerar conteúdo, analisar dados e ligar processos entre diferentes ferramentas.</w:t>
      </w:r>
    </w:p>
    <w:p w14:paraId="442F3354" w14:textId="17CBCA52" w:rsidR="00AA317E" w:rsidRPr="00163AF4" w:rsidRDefault="00AA317E" w:rsidP="00AA317E">
      <w:pPr>
        <w:pStyle w:val="PargrafodaLista"/>
        <w:numPr>
          <w:ilvl w:val="0"/>
          <w:numId w:val="23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 xml:space="preserve">20€/mês </w:t>
      </w:r>
      <w:r w:rsidR="00DE0DF6" w:rsidRPr="003E37E0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</w:t>
      </w:r>
      <w:r w:rsidR="00536DBC" w:rsidRPr="003E37E0">
        <w:rPr>
          <w:color w:val="4C94D8" w:themeColor="text2" w:themeTint="80"/>
          <w:highlight w:val="yellow"/>
        </w:rPr>
        <w:t xml:space="preserve">8 </w:t>
      </w:r>
      <w:r w:rsidR="00CD7E1A" w:rsidRPr="003E37E0">
        <w:rPr>
          <w:color w:val="4C94D8" w:themeColor="text2" w:themeTint="80"/>
          <w:highlight w:val="yellow"/>
        </w:rPr>
        <w:t xml:space="preserve">utilizadores x </w:t>
      </w:r>
      <w:r w:rsidRPr="00163AF4">
        <w:rPr>
          <w:color w:val="4C94D8" w:themeColor="text2" w:themeTint="80"/>
          <w:highlight w:val="yellow"/>
        </w:rPr>
        <w:t xml:space="preserve">24 meses = </w:t>
      </w:r>
      <w:r w:rsidR="00CD7E1A" w:rsidRPr="003E37E0">
        <w:rPr>
          <w:b/>
          <w:color w:val="4C94D8" w:themeColor="text2" w:themeTint="80"/>
          <w:highlight w:val="yellow"/>
        </w:rPr>
        <w:t>3 840</w:t>
      </w:r>
      <w:r w:rsidRPr="00163AF4">
        <w:rPr>
          <w:b/>
          <w:color w:val="4C94D8" w:themeColor="text2" w:themeTint="80"/>
          <w:highlight w:val="yellow"/>
        </w:rPr>
        <w:t xml:space="preserve"> €</w:t>
      </w:r>
      <w:r w:rsidR="00CD7E1A" w:rsidRPr="003E37E0">
        <w:rPr>
          <w:b/>
          <w:color w:val="4C94D8" w:themeColor="text2" w:themeTint="80"/>
          <w:highlight w:val="yellow"/>
        </w:rPr>
        <w:br/>
      </w:r>
      <w:r w:rsidR="00CD7E1A" w:rsidRPr="003E37E0">
        <w:rPr>
          <w:b/>
          <w:i/>
          <w:color w:val="4C94D8" w:themeColor="text2" w:themeTint="80"/>
          <w:highlight w:val="green"/>
        </w:rPr>
        <w:t>Nota:</w:t>
      </w:r>
      <w:r w:rsidR="00CD7E1A" w:rsidRPr="003E37E0">
        <w:rPr>
          <w:i/>
          <w:color w:val="4C94D8" w:themeColor="text2" w:themeTint="80"/>
          <w:highlight w:val="green"/>
        </w:rPr>
        <w:t xml:space="preserve"> nós já temos 1 licença ativa do plano Team... o nosso objetivo é </w:t>
      </w:r>
      <w:r w:rsidR="00483896" w:rsidRPr="003E37E0">
        <w:rPr>
          <w:i/>
          <w:color w:val="4C94D8" w:themeColor="text2" w:themeTint="80"/>
          <w:highlight w:val="green"/>
        </w:rPr>
        <w:t>estender</w:t>
      </w:r>
      <w:r w:rsidR="00CD7E1A" w:rsidRPr="003E37E0">
        <w:rPr>
          <w:i/>
          <w:color w:val="4C94D8" w:themeColor="text2" w:themeTint="80"/>
          <w:highlight w:val="green"/>
        </w:rPr>
        <w:t xml:space="preserve"> </w:t>
      </w:r>
      <w:r w:rsidR="00FF6842" w:rsidRPr="003E37E0">
        <w:rPr>
          <w:i/>
          <w:color w:val="4C94D8" w:themeColor="text2" w:themeTint="80"/>
          <w:highlight w:val="green"/>
        </w:rPr>
        <w:t xml:space="preserve">o </w:t>
      </w:r>
      <w:r w:rsidR="00FF6842" w:rsidRPr="003E37E0">
        <w:rPr>
          <w:i/>
          <w:color w:val="4C94D8" w:themeColor="text2" w:themeTint="80"/>
          <w:highlight w:val="green"/>
        </w:rPr>
        <w:lastRenderedPageBreak/>
        <w:t>número de licenças a toda a equipa de vendas e gestão de projetos</w:t>
      </w:r>
      <w:r w:rsidR="00CD7E1A" w:rsidRPr="003E37E0">
        <w:rPr>
          <w:i/>
          <w:color w:val="4C94D8" w:themeColor="text2" w:themeTint="80"/>
          <w:highlight w:val="green"/>
        </w:rPr>
        <w:t xml:space="preserve"> </w:t>
      </w:r>
      <w:r w:rsidR="00DE0DF6" w:rsidRPr="003E37E0">
        <w:rPr>
          <w:noProof/>
          <w:color w:val="4C94D8" w:themeColor="text2" w:themeTint="80"/>
        </w:rPr>
        <w:drawing>
          <wp:inline distT="0" distB="0" distL="0" distR="0" wp14:anchorId="079ECDA2" wp14:editId="1E9D4587">
            <wp:extent cx="5400040" cy="4499610"/>
            <wp:effectExtent l="0" t="0" r="0" b="0"/>
            <wp:docPr id="414679349" name="Picture 1" descr="A screenshot of a pl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79349" name="Picture 1" descr="A screenshot of a pla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000B" w14:textId="3D53F5F6" w:rsidR="00AA317E" w:rsidRPr="00163AF4" w:rsidRDefault="00AA317E" w:rsidP="00AA317E">
      <w:pPr>
        <w:pStyle w:val="PargrafodaLista"/>
        <w:numPr>
          <w:ilvl w:val="0"/>
          <w:numId w:val="23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>Mensal entre janeiro de 202</w:t>
      </w:r>
      <w:ins w:id="4" w:author="Nuno Portela" w:date="2025-10-23T16:53:00Z" w16du:dateUtc="2025-10-23T15:53:00Z">
        <w:r w:rsidR="00631E34">
          <w:rPr>
            <w:color w:val="4C94D8" w:themeColor="text2" w:themeTint="80"/>
            <w:highlight w:val="yellow"/>
          </w:rPr>
          <w:t>6</w:t>
        </w:r>
      </w:ins>
      <w:del w:id="5" w:author="Nuno Portela" w:date="2025-10-23T16:53:00Z" w16du:dateUtc="2025-10-23T15:53:00Z">
        <w:r w:rsidRPr="00163AF4" w:rsidDel="00631E34">
          <w:rPr>
            <w:color w:val="4C94D8" w:themeColor="text2" w:themeTint="80"/>
            <w:highlight w:val="yellow"/>
          </w:rPr>
          <w:delText>5</w:delText>
        </w:r>
      </w:del>
      <w:r w:rsidRPr="00163AF4">
        <w:rPr>
          <w:color w:val="4C94D8" w:themeColor="text2" w:themeTint="80"/>
          <w:highlight w:val="yellow"/>
        </w:rPr>
        <w:t xml:space="preserve"> e dezembro de 202</w:t>
      </w:r>
      <w:ins w:id="6" w:author="Nuno Portela" w:date="2025-10-23T16:53:00Z" w16du:dateUtc="2025-10-23T15:53:00Z">
        <w:r w:rsidR="00631E34">
          <w:rPr>
            <w:color w:val="4C94D8" w:themeColor="text2" w:themeTint="80"/>
            <w:highlight w:val="yellow"/>
          </w:rPr>
          <w:t>7</w:t>
        </w:r>
      </w:ins>
      <w:del w:id="7" w:author="Nuno Portela" w:date="2025-10-23T16:53:00Z" w16du:dateUtc="2025-10-23T15:53:00Z">
        <w:r w:rsidRPr="00163AF4" w:rsidDel="00631E34">
          <w:rPr>
            <w:color w:val="4C94D8" w:themeColor="text2" w:themeTint="80"/>
            <w:highlight w:val="yellow"/>
          </w:rPr>
          <w:delText>6</w:delText>
        </w:r>
      </w:del>
    </w:p>
    <w:p w14:paraId="29FBA0BB" w14:textId="77777777" w:rsidR="00AA317E" w:rsidRPr="00163AF4" w:rsidRDefault="00AA317E" w:rsidP="00AA317E">
      <w:pPr>
        <w:pStyle w:val="PargrafodaLista"/>
        <w:numPr>
          <w:ilvl w:val="0"/>
          <w:numId w:val="23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O </w:t>
      </w:r>
      <w:proofErr w:type="spellStart"/>
      <w:r w:rsidRPr="00163AF4">
        <w:rPr>
          <w:color w:val="4C94D8" w:themeColor="text2" w:themeTint="80"/>
        </w:rPr>
        <w:t>Airtable</w:t>
      </w:r>
      <w:proofErr w:type="spellEnd"/>
      <w:r w:rsidRPr="00163AF4">
        <w:rPr>
          <w:color w:val="4C94D8" w:themeColor="text2" w:themeTint="80"/>
        </w:rPr>
        <w:t xml:space="preserve"> com IA permite automatizar processos internos, organizar informação de projetos, gerar relatórios automáticos e criar interfaces personalizadas para equipas. A automação reduz tarefas manuais, aumenta eficiência e melhora a tomada de decisão com base em dados. Esta ferramenta é especialmente útil na integração dos agentes de IA com fluxos de trabalho reais. Contribui diretamente para os objetivos do projeto: produtividade, inovação e redução de tempo operacional.</w:t>
      </w:r>
    </w:p>
    <w:p w14:paraId="7D52C357" w14:textId="77777777" w:rsidR="00AA317E" w:rsidRPr="00AA317E" w:rsidRDefault="00AA317E" w:rsidP="00AA317E">
      <w:pPr>
        <w:rPr>
          <w:color w:val="4C94D8" w:themeColor="text2" w:themeTint="80"/>
        </w:rPr>
      </w:pPr>
    </w:p>
    <w:p w14:paraId="7407A084" w14:textId="6A23A2C6" w:rsidR="00163AF4" w:rsidRPr="00163AF4" w:rsidRDefault="003A051B" w:rsidP="00163AF4">
      <w:pPr>
        <w:rPr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2672B385" wp14:editId="599DD0BE">
                <wp:extent cx="5402580" cy="635"/>
                <wp:effectExtent l="245745" t="31750" r="245745" b="36830"/>
                <wp:docPr id="333886561" name="Horizontal Line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036D96" id="Horizontal Line 61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5DE1F246" w14:textId="1BDE00D1" w:rsidR="00D37DFF" w:rsidRPr="003E37E0" w:rsidRDefault="00D37DFF" w:rsidP="00D37DFF">
      <w:pPr>
        <w:rPr>
          <w:b/>
          <w:color w:val="4C94D8" w:themeColor="text2" w:themeTint="80"/>
          <w:sz w:val="28"/>
          <w:szCs w:val="28"/>
        </w:rPr>
      </w:pPr>
      <w:r w:rsidRPr="003E37E0">
        <w:rPr>
          <w:b/>
          <w:bCs/>
          <w:color w:val="4C94D8" w:themeColor="text2" w:themeTint="80"/>
          <w:sz w:val="28"/>
          <w:szCs w:val="28"/>
        </w:rPr>
        <w:t>Subscrições IA para Design</w:t>
      </w:r>
      <w:r w:rsidR="00124526" w:rsidRPr="003E37E0">
        <w:rPr>
          <w:b/>
          <w:bCs/>
          <w:color w:val="4C94D8" w:themeColor="text2" w:themeTint="80"/>
          <w:sz w:val="28"/>
          <w:szCs w:val="28"/>
        </w:rPr>
        <w:t xml:space="preserve"> </w:t>
      </w:r>
      <w:r w:rsidR="00E52CE9" w:rsidRPr="003E37E0">
        <w:rPr>
          <w:b/>
          <w:bCs/>
          <w:color w:val="4C94D8" w:themeColor="text2" w:themeTint="80"/>
          <w:sz w:val="28"/>
          <w:szCs w:val="28"/>
        </w:rPr>
        <w:t xml:space="preserve">/ </w:t>
      </w:r>
      <w:r w:rsidR="00E52CE9" w:rsidRPr="0001779B">
        <w:rPr>
          <w:b/>
          <w:color w:val="4C94D8" w:themeColor="text2" w:themeTint="80"/>
          <w:sz w:val="28"/>
          <w:szCs w:val="28"/>
        </w:rPr>
        <w:t>Multimédia / Conteúdos</w:t>
      </w:r>
    </w:p>
    <w:p w14:paraId="31C9B781" w14:textId="0BC564A9" w:rsidR="004B393A" w:rsidRPr="004B393A" w:rsidRDefault="004B393A" w:rsidP="004B393A">
      <w:pPr>
        <w:rPr>
          <w:b/>
          <w:color w:val="4C94D8" w:themeColor="text2" w:themeTint="80"/>
        </w:rPr>
      </w:pPr>
      <w:proofErr w:type="spellStart"/>
      <w:r w:rsidRPr="004B393A">
        <w:rPr>
          <w:b/>
          <w:color w:val="4C94D8" w:themeColor="text2" w:themeTint="80"/>
        </w:rPr>
        <w:t>Figma</w:t>
      </w:r>
      <w:proofErr w:type="spellEnd"/>
      <w:r w:rsidRPr="004B393A">
        <w:rPr>
          <w:b/>
          <w:color w:val="4C94D8" w:themeColor="text2" w:themeTint="80"/>
        </w:rPr>
        <w:t xml:space="preserve"> AI</w:t>
      </w:r>
    </w:p>
    <w:p w14:paraId="4722C757" w14:textId="4EAD3938" w:rsidR="004B393A" w:rsidRPr="00163AF4" w:rsidRDefault="004B393A" w:rsidP="001751D4">
      <w:pPr>
        <w:pStyle w:val="PargrafodaLista"/>
        <w:numPr>
          <w:ilvl w:val="0"/>
          <w:numId w:val="26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Subscrição de SaaS / Ferramenta de Design com IA</w:t>
      </w:r>
    </w:p>
    <w:p w14:paraId="3BEFD83B" w14:textId="444482F8" w:rsidR="004B393A" w:rsidRPr="00163AF4" w:rsidRDefault="004B393A" w:rsidP="001751D4">
      <w:pPr>
        <w:pStyle w:val="PargrafodaLista"/>
        <w:numPr>
          <w:ilvl w:val="0"/>
          <w:numId w:val="26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Pr="00163AF4">
        <w:rPr>
          <w:color w:val="4C94D8" w:themeColor="text2" w:themeTint="80"/>
        </w:rPr>
        <w:t xml:space="preserve"> Subscrição do </w:t>
      </w:r>
      <w:proofErr w:type="spellStart"/>
      <w:r w:rsidRPr="00163AF4">
        <w:rPr>
          <w:color w:val="4C94D8" w:themeColor="text2" w:themeTint="80"/>
        </w:rPr>
        <w:t>Figma</w:t>
      </w:r>
      <w:proofErr w:type="spellEnd"/>
      <w:r w:rsidRPr="00163AF4">
        <w:rPr>
          <w:color w:val="4C94D8" w:themeColor="text2" w:themeTint="80"/>
        </w:rPr>
        <w:t xml:space="preserve"> com funcionalidades de IA para criação de interfaces, geração automática de layouts, prototipagem rápida, sugestões de design e otimização de UI/UX.</w:t>
      </w:r>
    </w:p>
    <w:p w14:paraId="107568CF" w14:textId="08510F0D" w:rsidR="0023130E" w:rsidRPr="0023130E" w:rsidRDefault="004B393A" w:rsidP="001751D4">
      <w:pPr>
        <w:pStyle w:val="PargrafodaLista"/>
        <w:numPr>
          <w:ilvl w:val="0"/>
          <w:numId w:val="26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r w:rsidR="00D12BCD">
        <w:rPr>
          <w:color w:val="4C94D8" w:themeColor="text2" w:themeTint="80"/>
          <w:highlight w:val="yellow"/>
        </w:rPr>
        <w:t>55</w:t>
      </w:r>
      <w:r w:rsidRPr="00163AF4">
        <w:rPr>
          <w:color w:val="4C94D8" w:themeColor="text2" w:themeTint="80"/>
          <w:highlight w:val="yellow"/>
        </w:rPr>
        <w:t xml:space="preserve">€/mês </w:t>
      </w:r>
      <w:r w:rsidR="00D12BCD">
        <w:rPr>
          <w:color w:val="4C94D8" w:themeColor="text2" w:themeTint="80"/>
          <w:highlight w:val="yellow"/>
        </w:rPr>
        <w:t>x 8</w:t>
      </w:r>
      <w:r w:rsidR="00BE59A7">
        <w:rPr>
          <w:color w:val="4C94D8" w:themeColor="text2" w:themeTint="80"/>
          <w:highlight w:val="yellow"/>
        </w:rPr>
        <w:t xml:space="preserve"> utilizadores x</w:t>
      </w:r>
      <w:r w:rsidRPr="00163AF4">
        <w:rPr>
          <w:color w:val="4C94D8" w:themeColor="text2" w:themeTint="80"/>
          <w:highlight w:val="yellow"/>
        </w:rPr>
        <w:t xml:space="preserve"> 24 meses = </w:t>
      </w:r>
      <w:r w:rsidR="00BE59A7">
        <w:rPr>
          <w:b/>
          <w:color w:val="4C94D8" w:themeColor="text2" w:themeTint="80"/>
          <w:highlight w:val="yellow"/>
        </w:rPr>
        <w:t>10 560</w:t>
      </w:r>
      <w:r w:rsidRPr="00163AF4">
        <w:rPr>
          <w:b/>
          <w:color w:val="4C94D8" w:themeColor="text2" w:themeTint="80"/>
          <w:highlight w:val="yellow"/>
        </w:rPr>
        <w:t xml:space="preserve"> €</w:t>
      </w:r>
      <w:r w:rsidR="0023130E">
        <w:rPr>
          <w:b/>
          <w:color w:val="4C94D8" w:themeColor="text2" w:themeTint="80"/>
        </w:rPr>
        <w:br/>
      </w:r>
      <w:r w:rsidR="0023130E" w:rsidRPr="003E37E0">
        <w:rPr>
          <w:b/>
          <w:i/>
          <w:color w:val="4C94D8" w:themeColor="text2" w:themeTint="80"/>
          <w:highlight w:val="green"/>
        </w:rPr>
        <w:t>Nota:</w:t>
      </w:r>
      <w:r w:rsidR="0023130E" w:rsidRPr="003E37E0">
        <w:rPr>
          <w:i/>
          <w:color w:val="4C94D8" w:themeColor="text2" w:themeTint="80"/>
          <w:highlight w:val="green"/>
        </w:rPr>
        <w:t xml:space="preserve"> nós já temos </w:t>
      </w:r>
      <w:r w:rsidR="001C37D8">
        <w:rPr>
          <w:i/>
          <w:color w:val="4C94D8" w:themeColor="text2" w:themeTint="80"/>
          <w:highlight w:val="green"/>
        </w:rPr>
        <w:t>7</w:t>
      </w:r>
      <w:r w:rsidR="0023130E" w:rsidRPr="003E37E0">
        <w:rPr>
          <w:i/>
          <w:color w:val="4C94D8" w:themeColor="text2" w:themeTint="80"/>
          <w:highlight w:val="green"/>
        </w:rPr>
        <w:t xml:space="preserve"> licença</w:t>
      </w:r>
      <w:r w:rsidR="001C37D8">
        <w:rPr>
          <w:i/>
          <w:color w:val="4C94D8" w:themeColor="text2" w:themeTint="80"/>
          <w:highlight w:val="green"/>
        </w:rPr>
        <w:t>s</w:t>
      </w:r>
      <w:r w:rsidR="0023130E" w:rsidRPr="003E37E0">
        <w:rPr>
          <w:i/>
          <w:color w:val="4C94D8" w:themeColor="text2" w:themeTint="80"/>
          <w:highlight w:val="green"/>
        </w:rPr>
        <w:t xml:space="preserve"> </w:t>
      </w:r>
      <w:r w:rsidR="00424BFE">
        <w:rPr>
          <w:i/>
          <w:color w:val="4C94D8" w:themeColor="text2" w:themeTint="80"/>
          <w:highlight w:val="green"/>
        </w:rPr>
        <w:t>‘</w:t>
      </w:r>
      <w:proofErr w:type="spellStart"/>
      <w:r w:rsidR="00424BFE">
        <w:rPr>
          <w:i/>
          <w:color w:val="4C94D8" w:themeColor="text2" w:themeTint="80"/>
          <w:highlight w:val="green"/>
        </w:rPr>
        <w:t>full</w:t>
      </w:r>
      <w:proofErr w:type="spellEnd"/>
      <w:r w:rsidR="00424BFE">
        <w:rPr>
          <w:i/>
          <w:color w:val="4C94D8" w:themeColor="text2" w:themeTint="80"/>
          <w:highlight w:val="green"/>
        </w:rPr>
        <w:t xml:space="preserve"> </w:t>
      </w:r>
      <w:proofErr w:type="spellStart"/>
      <w:r w:rsidR="00424BFE">
        <w:rPr>
          <w:i/>
          <w:color w:val="4C94D8" w:themeColor="text2" w:themeTint="80"/>
          <w:highlight w:val="green"/>
        </w:rPr>
        <w:t>seat</w:t>
      </w:r>
      <w:proofErr w:type="spellEnd"/>
      <w:r w:rsidR="00424BFE">
        <w:rPr>
          <w:i/>
          <w:color w:val="4C94D8" w:themeColor="text2" w:themeTint="80"/>
          <w:highlight w:val="green"/>
        </w:rPr>
        <w:t xml:space="preserve">’ </w:t>
      </w:r>
      <w:r w:rsidR="0023130E" w:rsidRPr="003E37E0">
        <w:rPr>
          <w:i/>
          <w:color w:val="4C94D8" w:themeColor="text2" w:themeTint="80"/>
          <w:highlight w:val="green"/>
        </w:rPr>
        <w:t>ativa</w:t>
      </w:r>
      <w:r w:rsidR="001C37D8">
        <w:rPr>
          <w:i/>
          <w:color w:val="4C94D8" w:themeColor="text2" w:themeTint="80"/>
          <w:highlight w:val="green"/>
        </w:rPr>
        <w:t>s</w:t>
      </w:r>
      <w:r w:rsidR="00424BFE">
        <w:rPr>
          <w:i/>
          <w:color w:val="4C94D8" w:themeColor="text2" w:themeTint="80"/>
          <w:highlight w:val="green"/>
        </w:rPr>
        <w:t>,</w:t>
      </w:r>
      <w:r w:rsidR="0023130E" w:rsidRPr="003E37E0">
        <w:rPr>
          <w:i/>
          <w:color w:val="4C94D8" w:themeColor="text2" w:themeTint="80"/>
          <w:highlight w:val="green"/>
        </w:rPr>
        <w:t xml:space="preserve"> do plano </w:t>
      </w:r>
      <w:proofErr w:type="spellStart"/>
      <w:r w:rsidR="00424BFE">
        <w:rPr>
          <w:i/>
          <w:color w:val="4C94D8" w:themeColor="text2" w:themeTint="80"/>
          <w:highlight w:val="green"/>
        </w:rPr>
        <w:t>Organization</w:t>
      </w:r>
      <w:proofErr w:type="spellEnd"/>
      <w:r w:rsidR="0023130E" w:rsidRPr="003E37E0">
        <w:rPr>
          <w:i/>
          <w:color w:val="4C94D8" w:themeColor="text2" w:themeTint="80"/>
          <w:highlight w:val="green"/>
        </w:rPr>
        <w:t xml:space="preserve">... o nosso objetivo é </w:t>
      </w:r>
      <w:r w:rsidR="00264A69">
        <w:rPr>
          <w:i/>
          <w:color w:val="4C94D8" w:themeColor="text2" w:themeTint="80"/>
          <w:highlight w:val="green"/>
        </w:rPr>
        <w:t>incorporar estas licenças neste projeto</w:t>
      </w:r>
      <w:r w:rsidR="0025529C">
        <w:rPr>
          <w:b/>
          <w:color w:val="4C94D8" w:themeColor="text2" w:themeTint="80"/>
        </w:rPr>
        <w:br/>
      </w:r>
      <w:r w:rsidR="0025529C" w:rsidRPr="0025529C">
        <w:rPr>
          <w:noProof/>
          <w:color w:val="4C94D8" w:themeColor="text2" w:themeTint="80"/>
        </w:rPr>
        <w:lastRenderedPageBreak/>
        <w:drawing>
          <wp:inline distT="0" distB="0" distL="0" distR="0" wp14:anchorId="1EA8AC19" wp14:editId="6873206E">
            <wp:extent cx="3916653" cy="3241463"/>
            <wp:effectExtent l="0" t="0" r="0" b="0"/>
            <wp:docPr id="120978292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82923" name="Picture 1" descr="A screenshot of a websit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2391" cy="32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9BE" w:rsidRPr="00ED19BE">
        <w:rPr>
          <w:noProof/>
        </w:rPr>
        <w:t xml:space="preserve"> </w:t>
      </w:r>
      <w:r w:rsidR="00ED19BE" w:rsidRPr="00ED19BE">
        <w:rPr>
          <w:b/>
          <w:noProof/>
          <w:color w:val="4C94D8" w:themeColor="text2" w:themeTint="80"/>
        </w:rPr>
        <w:drawing>
          <wp:inline distT="0" distB="0" distL="0" distR="0" wp14:anchorId="48CDE8DE" wp14:editId="69D3EE70">
            <wp:extent cx="3784600" cy="2447262"/>
            <wp:effectExtent l="0" t="0" r="0" b="4445"/>
            <wp:docPr id="1350602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0262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6557" cy="246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30E">
        <w:rPr>
          <w:noProof/>
        </w:rPr>
        <w:br/>
      </w:r>
    </w:p>
    <w:p w14:paraId="0A3C0F17" w14:textId="07F65707" w:rsidR="004B393A" w:rsidRPr="00163AF4" w:rsidRDefault="0023130E" w:rsidP="0023130E">
      <w:pPr>
        <w:pStyle w:val="PargrafodaLista"/>
        <w:rPr>
          <w:color w:val="4C94D8" w:themeColor="text2" w:themeTint="80"/>
        </w:rPr>
      </w:pPr>
      <w:r w:rsidRPr="0023130E">
        <w:rPr>
          <w:noProof/>
          <w:color w:val="4C94D8" w:themeColor="text2" w:themeTint="80"/>
        </w:rPr>
        <w:drawing>
          <wp:inline distT="0" distB="0" distL="0" distR="0" wp14:anchorId="10255160" wp14:editId="4ED62280">
            <wp:extent cx="3716867" cy="2438866"/>
            <wp:effectExtent l="0" t="0" r="4445" b="0"/>
            <wp:docPr id="1558686792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86792" name="Picture 1" descr="A screenshot of a documen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9102" cy="24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E6A8" w14:textId="29A95BAA" w:rsidR="004B393A" w:rsidRPr="00163AF4" w:rsidRDefault="004B393A" w:rsidP="001751D4">
      <w:pPr>
        <w:pStyle w:val="PargrafodaLista"/>
        <w:numPr>
          <w:ilvl w:val="0"/>
          <w:numId w:val="26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>Mensal entre janeiro de 202</w:t>
      </w:r>
      <w:ins w:id="8" w:author="Nuno Portela" w:date="2025-10-23T16:53:00Z" w16du:dateUtc="2025-10-23T15:53:00Z">
        <w:r w:rsidR="008549AF">
          <w:rPr>
            <w:color w:val="4C94D8" w:themeColor="text2" w:themeTint="80"/>
            <w:highlight w:val="yellow"/>
          </w:rPr>
          <w:t>6</w:t>
        </w:r>
      </w:ins>
      <w:del w:id="9" w:author="Nuno Portela" w:date="2025-10-23T16:53:00Z" w16du:dateUtc="2025-10-23T15:53:00Z">
        <w:r w:rsidRPr="00163AF4" w:rsidDel="008549AF">
          <w:rPr>
            <w:color w:val="4C94D8" w:themeColor="text2" w:themeTint="80"/>
            <w:highlight w:val="yellow"/>
          </w:rPr>
          <w:delText>5</w:delText>
        </w:r>
      </w:del>
      <w:r w:rsidRPr="00163AF4">
        <w:rPr>
          <w:color w:val="4C94D8" w:themeColor="text2" w:themeTint="80"/>
          <w:highlight w:val="yellow"/>
        </w:rPr>
        <w:t xml:space="preserve"> e dezembro de 202</w:t>
      </w:r>
      <w:ins w:id="10" w:author="Nuno Portela" w:date="2025-10-23T16:53:00Z" w16du:dateUtc="2025-10-23T15:53:00Z">
        <w:r w:rsidR="008549AF">
          <w:rPr>
            <w:color w:val="4C94D8" w:themeColor="text2" w:themeTint="80"/>
            <w:highlight w:val="yellow"/>
          </w:rPr>
          <w:t>7</w:t>
        </w:r>
      </w:ins>
      <w:del w:id="11" w:author="Nuno Portela" w:date="2025-10-23T16:53:00Z" w16du:dateUtc="2025-10-23T15:53:00Z">
        <w:r w:rsidRPr="00163AF4" w:rsidDel="008549AF">
          <w:rPr>
            <w:color w:val="4C94D8" w:themeColor="text2" w:themeTint="80"/>
            <w:highlight w:val="yellow"/>
          </w:rPr>
          <w:delText>6</w:delText>
        </w:r>
      </w:del>
    </w:p>
    <w:p w14:paraId="1A961D8F" w14:textId="15D207AF" w:rsidR="004B393A" w:rsidRPr="00163AF4" w:rsidRDefault="004B393A" w:rsidP="004B393A">
      <w:pPr>
        <w:pStyle w:val="PargrafodaLista"/>
        <w:numPr>
          <w:ilvl w:val="0"/>
          <w:numId w:val="26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lastRenderedPageBreak/>
        <w:t>Justificação:</w:t>
      </w:r>
      <w:r w:rsidRPr="00163AF4">
        <w:rPr>
          <w:color w:val="4C94D8" w:themeColor="text2" w:themeTint="80"/>
        </w:rPr>
        <w:t xml:space="preserve"> A IA no </w:t>
      </w:r>
      <w:proofErr w:type="spellStart"/>
      <w:r w:rsidRPr="00163AF4">
        <w:rPr>
          <w:color w:val="4C94D8" w:themeColor="text2" w:themeTint="80"/>
        </w:rPr>
        <w:t>Figma</w:t>
      </w:r>
      <w:proofErr w:type="spellEnd"/>
      <w:r w:rsidRPr="00163AF4">
        <w:rPr>
          <w:color w:val="4C94D8" w:themeColor="text2" w:themeTint="80"/>
        </w:rPr>
        <w:t xml:space="preserve"> permite acelerar a criação de protótipos de design, gerar alternativas visuais automaticamente e melhorar a experiência do utilizador. Esta ferramenta é essencial para reduzir o tempo de desenvolvimento visual, facilitar iterações com clientes e alinhar design com requisitos técnicos. A IA integrada ajuda a criar soluções mais consistentes e acessíveis. Isto contribui diretamente para os objetivos do projeto: melhorar UI/UX, acelerar protótipos e aumentar a qualidade final das soluções digitais.</w:t>
      </w:r>
    </w:p>
    <w:p w14:paraId="083BB57D" w14:textId="2BE809E1" w:rsidR="0001779B" w:rsidRPr="0001779B" w:rsidRDefault="003A051B" w:rsidP="0001779B">
      <w:pPr>
        <w:rPr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3C554992" wp14:editId="08485109">
                <wp:extent cx="5402580" cy="635"/>
                <wp:effectExtent l="245745" t="31750" r="245745" b="36830"/>
                <wp:docPr id="1727261804" name="Horizontal Line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20425" id="Horizontal Line 60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36F8696E" w14:textId="77777777" w:rsidR="003910E6" w:rsidRDefault="003910E6" w:rsidP="0001779B">
      <w:pPr>
        <w:rPr>
          <w:b/>
          <w:color w:val="4C94D8" w:themeColor="text2" w:themeTint="80"/>
        </w:rPr>
      </w:pPr>
    </w:p>
    <w:p w14:paraId="34F19A57" w14:textId="556C4DFB" w:rsidR="0001779B" w:rsidRPr="0001779B" w:rsidRDefault="0001779B" w:rsidP="0001779B">
      <w:pPr>
        <w:rPr>
          <w:b/>
          <w:color w:val="4C94D8" w:themeColor="text2" w:themeTint="80"/>
        </w:rPr>
      </w:pPr>
      <w:proofErr w:type="spellStart"/>
      <w:r w:rsidRPr="0001779B">
        <w:rPr>
          <w:b/>
          <w:color w:val="4C94D8" w:themeColor="text2" w:themeTint="80"/>
        </w:rPr>
        <w:t>Midjourney</w:t>
      </w:r>
      <w:proofErr w:type="spellEnd"/>
    </w:p>
    <w:p w14:paraId="1D73B7F0" w14:textId="4A64C238" w:rsidR="0001779B" w:rsidRPr="00163AF4" w:rsidRDefault="0001779B" w:rsidP="00B234CA">
      <w:pPr>
        <w:pStyle w:val="PargrafodaLista"/>
        <w:numPr>
          <w:ilvl w:val="0"/>
          <w:numId w:val="37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Subscrição de SaaS / IA para geração de imagem</w:t>
      </w:r>
    </w:p>
    <w:p w14:paraId="0A86283E" w14:textId="06F415F5" w:rsidR="0001779B" w:rsidRPr="00163AF4" w:rsidRDefault="0001779B" w:rsidP="00B234CA">
      <w:pPr>
        <w:pStyle w:val="PargrafodaLista"/>
        <w:numPr>
          <w:ilvl w:val="0"/>
          <w:numId w:val="37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Pr="00163AF4">
        <w:rPr>
          <w:color w:val="4C94D8" w:themeColor="text2" w:themeTint="80"/>
        </w:rPr>
        <w:t xml:space="preserve"> Subscrição do </w:t>
      </w:r>
      <w:proofErr w:type="spellStart"/>
      <w:r w:rsidRPr="00163AF4">
        <w:rPr>
          <w:color w:val="4C94D8" w:themeColor="text2" w:themeTint="80"/>
        </w:rPr>
        <w:t>Midjourney</w:t>
      </w:r>
      <w:proofErr w:type="spellEnd"/>
      <w:r w:rsidRPr="00163AF4">
        <w:rPr>
          <w:color w:val="4C94D8" w:themeColor="text2" w:themeTint="80"/>
        </w:rPr>
        <w:t xml:space="preserve"> para criação de imagens, ilustrações, </w:t>
      </w:r>
      <w:proofErr w:type="spellStart"/>
      <w:r w:rsidRPr="00163AF4">
        <w:rPr>
          <w:color w:val="4C94D8" w:themeColor="text2" w:themeTint="80"/>
        </w:rPr>
        <w:t>mockups</w:t>
      </w:r>
      <w:proofErr w:type="spellEnd"/>
      <w:r w:rsidRPr="00163AF4">
        <w:rPr>
          <w:color w:val="4C94D8" w:themeColor="text2" w:themeTint="80"/>
        </w:rPr>
        <w:t xml:space="preserve"> e conteúdos visuais gerados por IA, utilizados em websites, </w:t>
      </w:r>
      <w:proofErr w:type="spellStart"/>
      <w:r w:rsidRPr="00163AF4">
        <w:rPr>
          <w:color w:val="4C94D8" w:themeColor="text2" w:themeTint="80"/>
        </w:rPr>
        <w:t>branding</w:t>
      </w:r>
      <w:proofErr w:type="spellEnd"/>
      <w:r w:rsidRPr="00163AF4">
        <w:rPr>
          <w:color w:val="4C94D8" w:themeColor="text2" w:themeTint="80"/>
        </w:rPr>
        <w:t>, design digital e protótipos.</w:t>
      </w:r>
    </w:p>
    <w:p w14:paraId="3E79F036" w14:textId="1A3D03D9" w:rsidR="0001779B" w:rsidRPr="00163AF4" w:rsidRDefault="0001779B" w:rsidP="00B234CA">
      <w:pPr>
        <w:pStyle w:val="PargrafodaLista"/>
        <w:numPr>
          <w:ilvl w:val="0"/>
          <w:numId w:val="37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r w:rsidR="00A5550C">
        <w:rPr>
          <w:color w:val="4C94D8" w:themeColor="text2" w:themeTint="80"/>
          <w:highlight w:val="yellow"/>
        </w:rPr>
        <w:t>6</w:t>
      </w:r>
      <w:r w:rsidRPr="00163AF4">
        <w:rPr>
          <w:color w:val="4C94D8" w:themeColor="text2" w:themeTint="80"/>
          <w:highlight w:val="yellow"/>
        </w:rPr>
        <w:t xml:space="preserve">0€/mês </w:t>
      </w:r>
      <w:r w:rsidR="00A5550C">
        <w:rPr>
          <w:color w:val="4C94D8" w:themeColor="text2" w:themeTint="80"/>
          <w:highlight w:val="yellow"/>
        </w:rPr>
        <w:t xml:space="preserve">x </w:t>
      </w:r>
      <w:r w:rsidR="001B4078">
        <w:rPr>
          <w:color w:val="4C94D8" w:themeColor="text2" w:themeTint="80"/>
          <w:highlight w:val="yellow"/>
        </w:rPr>
        <w:t>2</w:t>
      </w:r>
      <w:r w:rsidR="00980A56">
        <w:rPr>
          <w:color w:val="4C94D8" w:themeColor="text2" w:themeTint="80"/>
          <w:highlight w:val="yellow"/>
        </w:rPr>
        <w:t xml:space="preserve"> utilizadores x</w:t>
      </w:r>
      <w:r w:rsidRPr="00163AF4">
        <w:rPr>
          <w:color w:val="4C94D8" w:themeColor="text2" w:themeTint="80"/>
          <w:highlight w:val="yellow"/>
        </w:rPr>
        <w:t xml:space="preserve"> 24 meses = </w:t>
      </w:r>
      <w:r w:rsidR="00F83F60">
        <w:rPr>
          <w:b/>
          <w:color w:val="4C94D8" w:themeColor="text2" w:themeTint="80"/>
          <w:highlight w:val="yellow"/>
        </w:rPr>
        <w:t>2</w:t>
      </w:r>
      <w:r w:rsidR="00D04FEE">
        <w:rPr>
          <w:b/>
          <w:color w:val="4C94D8" w:themeColor="text2" w:themeTint="80"/>
          <w:highlight w:val="yellow"/>
        </w:rPr>
        <w:t xml:space="preserve"> </w:t>
      </w:r>
      <w:r w:rsidR="00F83F60">
        <w:rPr>
          <w:b/>
          <w:color w:val="4C94D8" w:themeColor="text2" w:themeTint="80"/>
          <w:highlight w:val="yellow"/>
        </w:rPr>
        <w:t>88</w:t>
      </w:r>
      <w:r w:rsidR="00D04FEE">
        <w:rPr>
          <w:b/>
          <w:color w:val="4C94D8" w:themeColor="text2" w:themeTint="80"/>
          <w:highlight w:val="yellow"/>
        </w:rPr>
        <w:t>0</w:t>
      </w:r>
      <w:r w:rsidRPr="00163AF4">
        <w:rPr>
          <w:b/>
          <w:color w:val="4C94D8" w:themeColor="text2" w:themeTint="80"/>
          <w:highlight w:val="yellow"/>
        </w:rPr>
        <w:t xml:space="preserve"> €</w:t>
      </w:r>
      <w:r w:rsidR="001B4078">
        <w:rPr>
          <w:b/>
          <w:color w:val="4C94D8" w:themeColor="text2" w:themeTint="80"/>
          <w:highlight w:val="yellow"/>
        </w:rPr>
        <w:br/>
      </w:r>
      <w:r w:rsidR="001B4078" w:rsidRPr="003E37E0">
        <w:rPr>
          <w:b/>
          <w:i/>
          <w:color w:val="4C94D8" w:themeColor="text2" w:themeTint="80"/>
          <w:highlight w:val="green"/>
        </w:rPr>
        <w:t>Nota:</w:t>
      </w:r>
      <w:r w:rsidR="001B4078" w:rsidRPr="003E37E0">
        <w:rPr>
          <w:i/>
          <w:color w:val="4C94D8" w:themeColor="text2" w:themeTint="80"/>
          <w:highlight w:val="green"/>
        </w:rPr>
        <w:t xml:space="preserve"> nós já temos </w:t>
      </w:r>
      <w:r w:rsidR="001B4078">
        <w:rPr>
          <w:i/>
          <w:color w:val="4C94D8" w:themeColor="text2" w:themeTint="80"/>
          <w:highlight w:val="green"/>
        </w:rPr>
        <w:t>2</w:t>
      </w:r>
      <w:r w:rsidR="001B4078" w:rsidRPr="003E37E0">
        <w:rPr>
          <w:i/>
          <w:color w:val="4C94D8" w:themeColor="text2" w:themeTint="80"/>
          <w:highlight w:val="green"/>
        </w:rPr>
        <w:t xml:space="preserve"> licença</w:t>
      </w:r>
      <w:r w:rsidR="001B4078">
        <w:rPr>
          <w:i/>
          <w:color w:val="4C94D8" w:themeColor="text2" w:themeTint="80"/>
          <w:highlight w:val="green"/>
        </w:rPr>
        <w:t>s</w:t>
      </w:r>
      <w:r w:rsidR="001B4078" w:rsidRPr="003E37E0">
        <w:rPr>
          <w:i/>
          <w:color w:val="4C94D8" w:themeColor="text2" w:themeTint="80"/>
          <w:highlight w:val="green"/>
        </w:rPr>
        <w:t xml:space="preserve"> </w:t>
      </w:r>
      <w:r w:rsidR="001B4078">
        <w:rPr>
          <w:i/>
          <w:color w:val="4C94D8" w:themeColor="text2" w:themeTint="80"/>
          <w:highlight w:val="green"/>
        </w:rPr>
        <w:t xml:space="preserve">‘Pro </w:t>
      </w:r>
      <w:proofErr w:type="spellStart"/>
      <w:r w:rsidR="001B4078">
        <w:rPr>
          <w:i/>
          <w:color w:val="4C94D8" w:themeColor="text2" w:themeTint="80"/>
          <w:highlight w:val="green"/>
        </w:rPr>
        <w:t>Plan</w:t>
      </w:r>
      <w:proofErr w:type="spellEnd"/>
      <w:r w:rsidR="001B4078">
        <w:rPr>
          <w:i/>
          <w:color w:val="4C94D8" w:themeColor="text2" w:themeTint="80"/>
          <w:highlight w:val="green"/>
        </w:rPr>
        <w:t xml:space="preserve">’ </w:t>
      </w:r>
      <w:r w:rsidR="001B4078" w:rsidRPr="003E37E0">
        <w:rPr>
          <w:i/>
          <w:color w:val="4C94D8" w:themeColor="text2" w:themeTint="80"/>
          <w:highlight w:val="green"/>
        </w:rPr>
        <w:t>ativa</w:t>
      </w:r>
      <w:r w:rsidR="001B4078">
        <w:rPr>
          <w:i/>
          <w:color w:val="4C94D8" w:themeColor="text2" w:themeTint="80"/>
          <w:highlight w:val="green"/>
        </w:rPr>
        <w:t>s</w:t>
      </w:r>
      <w:r w:rsidR="001B4078" w:rsidRPr="003E37E0">
        <w:rPr>
          <w:i/>
          <w:color w:val="4C94D8" w:themeColor="text2" w:themeTint="80"/>
          <w:highlight w:val="green"/>
        </w:rPr>
        <w:t xml:space="preserve">... o nosso objetivo é </w:t>
      </w:r>
      <w:r w:rsidR="001B4078">
        <w:rPr>
          <w:i/>
          <w:color w:val="4C94D8" w:themeColor="text2" w:themeTint="80"/>
          <w:highlight w:val="green"/>
        </w:rPr>
        <w:t>incorporar estas licenças neste projeto</w:t>
      </w:r>
      <w:r w:rsidR="00A5550C">
        <w:rPr>
          <w:b/>
          <w:color w:val="4C94D8" w:themeColor="text2" w:themeTint="80"/>
          <w:highlight w:val="yellow"/>
        </w:rPr>
        <w:br/>
      </w:r>
      <w:r w:rsidR="00A5550C" w:rsidRPr="00A5550C">
        <w:rPr>
          <w:noProof/>
          <w:color w:val="4C94D8" w:themeColor="text2" w:themeTint="80"/>
        </w:rPr>
        <w:drawing>
          <wp:inline distT="0" distB="0" distL="0" distR="0" wp14:anchorId="13DD1A4F" wp14:editId="1F817011">
            <wp:extent cx="5400040" cy="2998470"/>
            <wp:effectExtent l="0" t="0" r="0" b="0"/>
            <wp:docPr id="15927166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1669" name="Picture 1" descr="A screenshot of a websit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6852" w14:textId="26783B57" w:rsidR="0001779B" w:rsidRPr="00163AF4" w:rsidRDefault="0001779B" w:rsidP="00B234CA">
      <w:pPr>
        <w:pStyle w:val="PargrafodaLista"/>
        <w:numPr>
          <w:ilvl w:val="0"/>
          <w:numId w:val="37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="001055F5">
        <w:rPr>
          <w:color w:val="4C94D8" w:themeColor="text2" w:themeTint="80"/>
          <w:highlight w:val="yellow"/>
        </w:rPr>
        <w:t>???</w:t>
      </w:r>
    </w:p>
    <w:p w14:paraId="7ED1D5DE" w14:textId="7FA7D254" w:rsidR="0001779B" w:rsidRPr="00163AF4" w:rsidRDefault="0001779B" w:rsidP="00B234CA">
      <w:pPr>
        <w:pStyle w:val="PargrafodaLista"/>
        <w:numPr>
          <w:ilvl w:val="0"/>
          <w:numId w:val="37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O </w:t>
      </w:r>
      <w:proofErr w:type="spellStart"/>
      <w:r w:rsidRPr="00163AF4">
        <w:rPr>
          <w:color w:val="4C94D8" w:themeColor="text2" w:themeTint="80"/>
        </w:rPr>
        <w:t>Midjourney</w:t>
      </w:r>
      <w:proofErr w:type="spellEnd"/>
      <w:r w:rsidRPr="00163AF4">
        <w:rPr>
          <w:color w:val="4C94D8" w:themeColor="text2" w:themeTint="80"/>
        </w:rPr>
        <w:t xml:space="preserve"> permite criar conteúdos visuais de alta qualidade de forma rápida, sem necessidade de produção manual ou outsourcing. Acelera a prototipagem visual, permite testar layouts com clientes e reduz custos de design. É essencial para criar experiências digitais mais apelativas e inovadoras. Contribui para a diferenciação da oferta da Softway e para a criação de soluções de IA que incluam componentes visuais inteligentes.</w:t>
      </w:r>
    </w:p>
    <w:p w14:paraId="5306B237" w14:textId="5866ABFB" w:rsidR="0001779B" w:rsidRPr="0001779B" w:rsidRDefault="003A051B" w:rsidP="0001779B">
      <w:pPr>
        <w:rPr>
          <w:color w:val="4C94D8" w:themeColor="text2" w:themeTint="80"/>
          <w:lang w:val="en-US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25D5053F" wp14:editId="025AD1EC">
                <wp:extent cx="5402580" cy="635"/>
                <wp:effectExtent l="245745" t="31750" r="245745" b="36830"/>
                <wp:docPr id="1181826245" name="Horizontal Line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B0D03" id="Horizontal Line 59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0186F700" w14:textId="5E888BEE" w:rsidR="0001779B" w:rsidRPr="0001779B" w:rsidRDefault="0001779B" w:rsidP="0001779B">
      <w:pPr>
        <w:rPr>
          <w:b/>
          <w:color w:val="4C94D8" w:themeColor="text2" w:themeTint="80"/>
        </w:rPr>
      </w:pPr>
      <w:proofErr w:type="spellStart"/>
      <w:r w:rsidRPr="0001779B">
        <w:rPr>
          <w:b/>
          <w:color w:val="4C94D8" w:themeColor="text2" w:themeTint="80"/>
        </w:rPr>
        <w:t>Runway</w:t>
      </w:r>
      <w:proofErr w:type="spellEnd"/>
    </w:p>
    <w:p w14:paraId="73673B8F" w14:textId="79E7468C" w:rsidR="0001779B" w:rsidRPr="00163AF4" w:rsidRDefault="0001779B" w:rsidP="00B234CA">
      <w:pPr>
        <w:pStyle w:val="PargrafodaLista"/>
        <w:numPr>
          <w:ilvl w:val="0"/>
          <w:numId w:val="36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Subscrição de SaaS / IA para vídeo</w:t>
      </w:r>
    </w:p>
    <w:p w14:paraId="66957021" w14:textId="7EAA4E44" w:rsidR="0001779B" w:rsidRPr="00163AF4" w:rsidRDefault="0001779B" w:rsidP="00B234CA">
      <w:pPr>
        <w:pStyle w:val="PargrafodaLista"/>
        <w:numPr>
          <w:ilvl w:val="0"/>
          <w:numId w:val="36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lastRenderedPageBreak/>
        <w:t>Descrição Detalhada:</w:t>
      </w:r>
      <w:r w:rsidRPr="00163AF4">
        <w:rPr>
          <w:color w:val="4C94D8" w:themeColor="text2" w:themeTint="80"/>
        </w:rPr>
        <w:t xml:space="preserve"> Subscrição do </w:t>
      </w:r>
      <w:proofErr w:type="spellStart"/>
      <w:r w:rsidRPr="00163AF4">
        <w:rPr>
          <w:color w:val="4C94D8" w:themeColor="text2" w:themeTint="80"/>
        </w:rPr>
        <w:t>Runway</w:t>
      </w:r>
      <w:proofErr w:type="spellEnd"/>
      <w:r w:rsidRPr="00163AF4">
        <w:rPr>
          <w:color w:val="4C94D8" w:themeColor="text2" w:themeTint="80"/>
        </w:rPr>
        <w:t xml:space="preserve"> para criação e edição de vídeo com IA, geração automática de cenas, remoção de fundo, animações e protótipos audiovisuais.</w:t>
      </w:r>
    </w:p>
    <w:p w14:paraId="33544FB8" w14:textId="75A9750D" w:rsidR="0001779B" w:rsidRPr="00163AF4" w:rsidRDefault="0001779B" w:rsidP="00B234CA">
      <w:pPr>
        <w:pStyle w:val="PargrafodaLista"/>
        <w:numPr>
          <w:ilvl w:val="0"/>
          <w:numId w:val="36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 xml:space="preserve">35€/mês </w:t>
      </w:r>
      <w:r w:rsidR="00FD5DAB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24 meses = </w:t>
      </w:r>
      <w:r w:rsidRPr="00163AF4">
        <w:rPr>
          <w:b/>
          <w:color w:val="4C94D8" w:themeColor="text2" w:themeTint="80"/>
          <w:highlight w:val="yellow"/>
        </w:rPr>
        <w:t>840 €</w:t>
      </w:r>
      <w:r w:rsidR="00FD5DAB">
        <w:rPr>
          <w:b/>
          <w:color w:val="4C94D8" w:themeColor="text2" w:themeTint="80"/>
          <w:highlight w:val="yellow"/>
        </w:rPr>
        <w:br/>
      </w:r>
      <w:r w:rsidR="00FD5DAB" w:rsidRPr="003E37E0">
        <w:rPr>
          <w:b/>
          <w:i/>
          <w:color w:val="4C94D8" w:themeColor="text2" w:themeTint="80"/>
          <w:highlight w:val="green"/>
        </w:rPr>
        <w:t>Nota:</w:t>
      </w:r>
      <w:r w:rsidR="00FD5DAB" w:rsidRPr="003E37E0">
        <w:rPr>
          <w:i/>
          <w:color w:val="4C94D8" w:themeColor="text2" w:themeTint="80"/>
          <w:highlight w:val="green"/>
        </w:rPr>
        <w:t xml:space="preserve"> nós já temos </w:t>
      </w:r>
      <w:r w:rsidR="00FD5DAB">
        <w:rPr>
          <w:i/>
          <w:color w:val="4C94D8" w:themeColor="text2" w:themeTint="80"/>
          <w:highlight w:val="green"/>
        </w:rPr>
        <w:t>1</w:t>
      </w:r>
      <w:r w:rsidR="00FD5DAB" w:rsidRPr="003E37E0">
        <w:rPr>
          <w:i/>
          <w:color w:val="4C94D8" w:themeColor="text2" w:themeTint="80"/>
          <w:highlight w:val="green"/>
        </w:rPr>
        <w:t xml:space="preserve"> licença </w:t>
      </w:r>
      <w:r w:rsidR="00FD5DAB">
        <w:rPr>
          <w:i/>
          <w:color w:val="4C94D8" w:themeColor="text2" w:themeTint="80"/>
          <w:highlight w:val="green"/>
        </w:rPr>
        <w:t xml:space="preserve">‘Standard’ </w:t>
      </w:r>
      <w:r w:rsidR="00FD5DAB" w:rsidRPr="003E37E0">
        <w:rPr>
          <w:i/>
          <w:color w:val="4C94D8" w:themeColor="text2" w:themeTint="80"/>
          <w:highlight w:val="green"/>
        </w:rPr>
        <w:t>ativa... o nosso objetivo</w:t>
      </w:r>
      <w:r w:rsidR="00090DFB">
        <w:rPr>
          <w:i/>
          <w:color w:val="4C94D8" w:themeColor="text2" w:themeTint="80"/>
          <w:highlight w:val="green"/>
        </w:rPr>
        <w:t xml:space="preserve"> fazer upgrade para Pro e</w:t>
      </w:r>
      <w:r w:rsidR="00FD5DAB" w:rsidRPr="003E37E0">
        <w:rPr>
          <w:i/>
          <w:color w:val="4C94D8" w:themeColor="text2" w:themeTint="80"/>
          <w:highlight w:val="green"/>
        </w:rPr>
        <w:t xml:space="preserve"> </w:t>
      </w:r>
      <w:r w:rsidR="00FD5DAB">
        <w:rPr>
          <w:i/>
          <w:color w:val="4C94D8" w:themeColor="text2" w:themeTint="80"/>
          <w:highlight w:val="green"/>
        </w:rPr>
        <w:t>incorporar esta licença neste projeto</w:t>
      </w:r>
      <w:r w:rsidR="00CB752C">
        <w:rPr>
          <w:b/>
          <w:color w:val="4C94D8" w:themeColor="text2" w:themeTint="80"/>
          <w:highlight w:val="yellow"/>
        </w:rPr>
        <w:br/>
      </w:r>
      <w:r w:rsidR="00FD5DAB" w:rsidRPr="00FD5DAB">
        <w:rPr>
          <w:noProof/>
          <w:color w:val="4C94D8" w:themeColor="text2" w:themeTint="80"/>
        </w:rPr>
        <w:drawing>
          <wp:inline distT="0" distB="0" distL="0" distR="0" wp14:anchorId="7B78F691" wp14:editId="67EE3D13">
            <wp:extent cx="5400040" cy="3333115"/>
            <wp:effectExtent l="0" t="0" r="0" b="0"/>
            <wp:docPr id="376491898" name="Picture 1" descr="A screenshot of a pl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91898" name="Picture 1" descr="A screenshot of a pla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B8FA" w14:textId="76BA8808" w:rsidR="0001779B" w:rsidRPr="00163AF4" w:rsidRDefault="0001779B" w:rsidP="00B234CA">
      <w:pPr>
        <w:pStyle w:val="PargrafodaLista"/>
        <w:numPr>
          <w:ilvl w:val="0"/>
          <w:numId w:val="36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="00FD5DAB">
        <w:rPr>
          <w:color w:val="4C94D8" w:themeColor="text2" w:themeTint="80"/>
          <w:highlight w:val="yellow"/>
        </w:rPr>
        <w:t>???</w:t>
      </w:r>
    </w:p>
    <w:p w14:paraId="605AC1F1" w14:textId="7E66BC32" w:rsidR="0001779B" w:rsidRPr="00163AF4" w:rsidRDefault="0001779B" w:rsidP="00B234CA">
      <w:pPr>
        <w:pStyle w:val="PargrafodaLista"/>
        <w:numPr>
          <w:ilvl w:val="0"/>
          <w:numId w:val="36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O vídeo é cada vez mais utilizado em websites, </w:t>
      </w:r>
      <w:proofErr w:type="spellStart"/>
      <w:r w:rsidRPr="00163AF4">
        <w:rPr>
          <w:color w:val="4C94D8" w:themeColor="text2" w:themeTint="80"/>
        </w:rPr>
        <w:t>landing</w:t>
      </w:r>
      <w:proofErr w:type="spellEnd"/>
      <w:r w:rsidRPr="00163AF4">
        <w:rPr>
          <w:color w:val="4C94D8" w:themeColor="text2" w:themeTint="80"/>
        </w:rPr>
        <w:t xml:space="preserve"> </w:t>
      </w:r>
      <w:proofErr w:type="spellStart"/>
      <w:r w:rsidRPr="00163AF4">
        <w:rPr>
          <w:color w:val="4C94D8" w:themeColor="text2" w:themeTint="80"/>
        </w:rPr>
        <w:t>pages</w:t>
      </w:r>
      <w:proofErr w:type="spellEnd"/>
      <w:r w:rsidRPr="00163AF4">
        <w:rPr>
          <w:color w:val="4C94D8" w:themeColor="text2" w:themeTint="80"/>
        </w:rPr>
        <w:t xml:space="preserve"> e comunicação digital. O </w:t>
      </w:r>
      <w:proofErr w:type="spellStart"/>
      <w:r w:rsidRPr="00163AF4">
        <w:rPr>
          <w:color w:val="4C94D8" w:themeColor="text2" w:themeTint="80"/>
        </w:rPr>
        <w:t>Runway</w:t>
      </w:r>
      <w:proofErr w:type="spellEnd"/>
      <w:r w:rsidRPr="00163AF4">
        <w:rPr>
          <w:color w:val="4C94D8" w:themeColor="text2" w:themeTint="80"/>
        </w:rPr>
        <w:t xml:space="preserve"> permite criar vídeos de forma rápida e automatizada, sem necessidade de software complexo ou equipas externas. A IA acelera a edição, gera conteúdos originais e apoia na criação de protótipos multimédia. Esta ferramenta melhora a criatividade, reduz custos e aumenta o valor das soluções oferecidas aos clientes, alinhando-se com a estratégia de inovação da Softway.</w:t>
      </w:r>
    </w:p>
    <w:p w14:paraId="14CF1CC9" w14:textId="75E09412" w:rsidR="0001779B" w:rsidRPr="0001779B" w:rsidRDefault="003A051B" w:rsidP="0001779B">
      <w:pPr>
        <w:rPr>
          <w:color w:val="4C94D8" w:themeColor="text2" w:themeTint="80"/>
          <w:lang w:val="en-US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0E4CAC1A" wp14:editId="11013313">
                <wp:extent cx="5402580" cy="635"/>
                <wp:effectExtent l="245745" t="31750" r="245745" b="36830"/>
                <wp:docPr id="304998205" name="Horizontal Line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3FFCC" id="Horizontal Line 58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597E7BA0" w14:textId="1B08B919" w:rsidR="00D70615" w:rsidRDefault="00932D52" w:rsidP="00D70615">
      <w:pPr>
        <w:rPr>
          <w:b/>
          <w:color w:val="4C94D8" w:themeColor="text2" w:themeTint="80"/>
          <w:sz w:val="28"/>
          <w:szCs w:val="28"/>
        </w:rPr>
      </w:pPr>
      <w:r w:rsidRPr="003E37E0">
        <w:rPr>
          <w:b/>
          <w:color w:val="4C94D8" w:themeColor="text2" w:themeTint="80"/>
          <w:sz w:val="28"/>
          <w:szCs w:val="28"/>
        </w:rPr>
        <w:t xml:space="preserve">Acesso a </w:t>
      </w:r>
      <w:r w:rsidR="00D70615" w:rsidRPr="00D70615">
        <w:rPr>
          <w:b/>
          <w:color w:val="4C94D8" w:themeColor="text2" w:themeTint="80"/>
          <w:sz w:val="28"/>
          <w:szCs w:val="28"/>
        </w:rPr>
        <w:t xml:space="preserve">Plataformas Técnicas / </w:t>
      </w:r>
      <w:proofErr w:type="spellStart"/>
      <w:r w:rsidR="00D70615" w:rsidRPr="00D70615">
        <w:rPr>
          <w:b/>
          <w:color w:val="4C94D8" w:themeColor="text2" w:themeTint="80"/>
          <w:sz w:val="28"/>
          <w:szCs w:val="28"/>
        </w:rPr>
        <w:t>APIs</w:t>
      </w:r>
      <w:proofErr w:type="spellEnd"/>
      <w:r w:rsidR="00D70615" w:rsidRPr="00D70615">
        <w:rPr>
          <w:b/>
          <w:color w:val="4C94D8" w:themeColor="text2" w:themeTint="80"/>
          <w:sz w:val="28"/>
          <w:szCs w:val="28"/>
        </w:rPr>
        <w:t xml:space="preserve"> </w:t>
      </w:r>
    </w:p>
    <w:p w14:paraId="578BAC0D" w14:textId="4C1C39D8" w:rsidR="00C9544D" w:rsidRPr="00D70615" w:rsidRDefault="00D60CDF" w:rsidP="00D70615">
      <w:pPr>
        <w:rPr>
          <w:b/>
          <w:color w:val="4C94D8" w:themeColor="text2" w:themeTint="80"/>
          <w:sz w:val="28"/>
          <w:szCs w:val="28"/>
        </w:rPr>
      </w:pPr>
      <w:r w:rsidRPr="00AD7E87">
        <w:rPr>
          <w:b/>
          <w:i/>
          <w:color w:val="4C94D8" w:themeColor="text2" w:themeTint="80"/>
          <w:highlight w:val="green"/>
        </w:rPr>
        <w:t>DÚVIDA</w:t>
      </w:r>
      <w:r w:rsidR="001A7D33" w:rsidRPr="00AD7E87">
        <w:rPr>
          <w:b/>
          <w:i/>
          <w:color w:val="4C94D8" w:themeColor="text2" w:themeTint="80"/>
          <w:highlight w:val="green"/>
        </w:rPr>
        <w:t>:</w:t>
      </w:r>
      <w:r w:rsidR="001A7D33" w:rsidRPr="00AD7E87">
        <w:rPr>
          <w:i/>
          <w:color w:val="4C94D8" w:themeColor="text2" w:themeTint="80"/>
          <w:highlight w:val="green"/>
        </w:rPr>
        <w:t xml:space="preserve"> os acessos a estas plataformas técnica via API são normalmente do tipo Pay-as-</w:t>
      </w:r>
      <w:proofErr w:type="spellStart"/>
      <w:r w:rsidR="001A7D33" w:rsidRPr="00AD7E87">
        <w:rPr>
          <w:i/>
          <w:color w:val="4C94D8" w:themeColor="text2" w:themeTint="80"/>
          <w:highlight w:val="green"/>
        </w:rPr>
        <w:t>you</w:t>
      </w:r>
      <w:proofErr w:type="spellEnd"/>
      <w:r w:rsidR="001A7D33" w:rsidRPr="00AD7E87">
        <w:rPr>
          <w:i/>
          <w:color w:val="4C94D8" w:themeColor="text2" w:themeTint="80"/>
          <w:highlight w:val="green"/>
        </w:rPr>
        <w:t>-</w:t>
      </w:r>
      <w:proofErr w:type="spellStart"/>
      <w:r w:rsidRPr="00AD7E87">
        <w:rPr>
          <w:i/>
          <w:color w:val="4C94D8" w:themeColor="text2" w:themeTint="80"/>
          <w:highlight w:val="green"/>
        </w:rPr>
        <w:t>go</w:t>
      </w:r>
      <w:proofErr w:type="spellEnd"/>
      <w:r w:rsidRPr="00AD7E87">
        <w:rPr>
          <w:i/>
          <w:color w:val="4C94D8" w:themeColor="text2" w:themeTint="80"/>
          <w:highlight w:val="green"/>
        </w:rPr>
        <w:t xml:space="preserve">... Como é que nestes casos se costuma fazer uma estimativa de utilização? O que acontece se </w:t>
      </w:r>
      <w:r w:rsidR="00AD7E87" w:rsidRPr="00AD7E87">
        <w:rPr>
          <w:i/>
          <w:color w:val="4C94D8" w:themeColor="text2" w:themeTint="80"/>
          <w:highlight w:val="green"/>
        </w:rPr>
        <w:t>se falhar essa estimativa?</w:t>
      </w:r>
      <w:r>
        <w:rPr>
          <w:i/>
          <w:color w:val="4C94D8" w:themeColor="text2" w:themeTint="80"/>
        </w:rPr>
        <w:br/>
      </w:r>
    </w:p>
    <w:p w14:paraId="5C88A6CB" w14:textId="33F15FFB" w:rsidR="00D70615" w:rsidRPr="00D70615" w:rsidRDefault="00D70615" w:rsidP="00D70615">
      <w:pPr>
        <w:rPr>
          <w:b/>
          <w:color w:val="4C94D8" w:themeColor="text2" w:themeTint="80"/>
        </w:rPr>
      </w:pPr>
      <w:proofErr w:type="spellStart"/>
      <w:r w:rsidRPr="00D70615">
        <w:rPr>
          <w:b/>
          <w:color w:val="4C94D8" w:themeColor="text2" w:themeTint="80"/>
        </w:rPr>
        <w:t>OpenAI</w:t>
      </w:r>
      <w:proofErr w:type="spellEnd"/>
      <w:r w:rsidRPr="00D70615">
        <w:rPr>
          <w:b/>
          <w:color w:val="4C94D8" w:themeColor="text2" w:themeTint="80"/>
        </w:rPr>
        <w:t xml:space="preserve"> API</w:t>
      </w:r>
    </w:p>
    <w:p w14:paraId="4B6D2218" w14:textId="290FCD12" w:rsidR="00D70615" w:rsidRPr="00163AF4" w:rsidRDefault="00D70615" w:rsidP="00B234CA">
      <w:pPr>
        <w:pStyle w:val="PargrafodaLista"/>
        <w:numPr>
          <w:ilvl w:val="0"/>
          <w:numId w:val="34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Subscrição de API / Plataforma de IA sob consumo</w:t>
      </w:r>
    </w:p>
    <w:p w14:paraId="0A77FF15" w14:textId="669C4670" w:rsidR="00D70615" w:rsidRPr="00163AF4" w:rsidRDefault="00D70615" w:rsidP="00B234CA">
      <w:pPr>
        <w:pStyle w:val="PargrafodaLista"/>
        <w:numPr>
          <w:ilvl w:val="0"/>
          <w:numId w:val="34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Pr="00163AF4">
        <w:rPr>
          <w:color w:val="4C94D8" w:themeColor="text2" w:themeTint="80"/>
        </w:rPr>
        <w:t xml:space="preserve"> Utilização da API da </w:t>
      </w:r>
      <w:proofErr w:type="spellStart"/>
      <w:r w:rsidRPr="00163AF4">
        <w:rPr>
          <w:color w:val="4C94D8" w:themeColor="text2" w:themeTint="80"/>
        </w:rPr>
        <w:t>OpenAI</w:t>
      </w:r>
      <w:proofErr w:type="spellEnd"/>
      <w:r w:rsidRPr="00163AF4">
        <w:rPr>
          <w:color w:val="4C94D8" w:themeColor="text2" w:themeTint="80"/>
        </w:rPr>
        <w:t xml:space="preserve"> para integração de modelos avançados de linguagem, desenvolvimento de agentes de IA personalizados, geração de código, análise de dados e automação de processos em soluções internas e projetos para clientes. Inclui custos de </w:t>
      </w:r>
      <w:proofErr w:type="spellStart"/>
      <w:r w:rsidRPr="00163AF4">
        <w:rPr>
          <w:color w:val="4C94D8" w:themeColor="text2" w:themeTint="80"/>
        </w:rPr>
        <w:t>tokens</w:t>
      </w:r>
      <w:proofErr w:type="spellEnd"/>
      <w:r w:rsidRPr="00163AF4">
        <w:rPr>
          <w:color w:val="4C94D8" w:themeColor="text2" w:themeTint="80"/>
        </w:rPr>
        <w:t xml:space="preserve"> por uso.</w:t>
      </w:r>
    </w:p>
    <w:p w14:paraId="1E2C7405" w14:textId="21C930A2" w:rsidR="00D70615" w:rsidRPr="00163AF4" w:rsidRDefault="00D70615" w:rsidP="00B234CA">
      <w:pPr>
        <w:pStyle w:val="PargrafodaLista"/>
        <w:numPr>
          <w:ilvl w:val="0"/>
          <w:numId w:val="34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lastRenderedPageBreak/>
        <w:t>Custo Estimado (sem IVA):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 xml:space="preserve">100€/mês </w:t>
      </w:r>
      <w:r w:rsidR="00AD7E87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24 meses = </w:t>
      </w:r>
      <w:r w:rsidRPr="00163AF4">
        <w:rPr>
          <w:b/>
          <w:color w:val="4C94D8" w:themeColor="text2" w:themeTint="80"/>
          <w:highlight w:val="yellow"/>
        </w:rPr>
        <w:t>2.400 €</w:t>
      </w:r>
    </w:p>
    <w:p w14:paraId="180A7369" w14:textId="5A28055E" w:rsidR="00D70615" w:rsidRPr="00163AF4" w:rsidRDefault="00D70615" w:rsidP="00B234CA">
      <w:pPr>
        <w:pStyle w:val="PargrafodaLista"/>
        <w:numPr>
          <w:ilvl w:val="0"/>
          <w:numId w:val="34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="00AD7E87">
        <w:rPr>
          <w:color w:val="4C94D8" w:themeColor="text2" w:themeTint="80"/>
          <w:highlight w:val="yellow"/>
        </w:rPr>
        <w:t>???</w:t>
      </w:r>
      <w:r w:rsidRPr="00163AF4">
        <w:rPr>
          <w:color w:val="4C94D8" w:themeColor="text2" w:themeTint="80"/>
          <w:highlight w:val="yellow"/>
        </w:rPr>
        <w:t xml:space="preserve"> (pagamento por utilização)</w:t>
      </w:r>
    </w:p>
    <w:p w14:paraId="0FE910A1" w14:textId="53469A83" w:rsidR="00D70615" w:rsidRPr="00163AF4" w:rsidRDefault="00D70615" w:rsidP="00B234CA">
      <w:pPr>
        <w:pStyle w:val="PargrafodaLista"/>
        <w:numPr>
          <w:ilvl w:val="0"/>
          <w:numId w:val="34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A </w:t>
      </w:r>
      <w:proofErr w:type="spellStart"/>
      <w:r w:rsidRPr="00163AF4">
        <w:rPr>
          <w:color w:val="4C94D8" w:themeColor="text2" w:themeTint="80"/>
        </w:rPr>
        <w:t>OpenAI</w:t>
      </w:r>
      <w:proofErr w:type="spellEnd"/>
      <w:r w:rsidRPr="00163AF4">
        <w:rPr>
          <w:color w:val="4C94D8" w:themeColor="text2" w:themeTint="80"/>
        </w:rPr>
        <w:t xml:space="preserve"> API permite integrar IA diretamente em aplicações web, sistemas internos e agentes inteligentes desenvolvidos pela Softway. É essencial para criar soluções personalizadas com base em dados reais dos clientes. O acesso programático à IA possibilita automação avançada, </w:t>
      </w:r>
      <w:proofErr w:type="spellStart"/>
      <w:r w:rsidRPr="00163AF4">
        <w:rPr>
          <w:color w:val="4C94D8" w:themeColor="text2" w:themeTint="80"/>
        </w:rPr>
        <w:t>chatbots</w:t>
      </w:r>
      <w:proofErr w:type="spellEnd"/>
      <w:r w:rsidRPr="00163AF4">
        <w:rPr>
          <w:color w:val="4C94D8" w:themeColor="text2" w:themeTint="80"/>
        </w:rPr>
        <w:t xml:space="preserve"> internos, análise de texto, geração de relatórios, documentação e tomada de decisão inteligente. Esta plataforma é a base técnica para o desenvolvimento de agentes de IA sob medida — um dos pilares estratégicos do projeto. Sem esta API, a Softway ficaria limitada a ferramentas genéricas, perdendo a oportunidade de criar soluções diferenciadoras no mercado.</w:t>
      </w:r>
    </w:p>
    <w:p w14:paraId="7B2FA1DD" w14:textId="439D7937" w:rsidR="00D70615" w:rsidRPr="00D70615" w:rsidRDefault="003A051B" w:rsidP="00D70615">
      <w:pPr>
        <w:rPr>
          <w:color w:val="4C94D8" w:themeColor="text2" w:themeTint="80"/>
          <w:lang w:val="en-US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6AFF991A" wp14:editId="112B75D2">
                <wp:extent cx="5402580" cy="635"/>
                <wp:effectExtent l="245745" t="31750" r="245745" b="36830"/>
                <wp:docPr id="659275757" name="Horizontal Line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92B88" id="Horizontal Line 56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52DF0FDE" w14:textId="39C50D2F" w:rsidR="00D70615" w:rsidRPr="00D70615" w:rsidRDefault="00D70615" w:rsidP="00D70615">
      <w:pPr>
        <w:rPr>
          <w:b/>
          <w:color w:val="4C94D8" w:themeColor="text2" w:themeTint="80"/>
        </w:rPr>
      </w:pPr>
      <w:proofErr w:type="spellStart"/>
      <w:r w:rsidRPr="00D70615">
        <w:rPr>
          <w:b/>
          <w:color w:val="4C94D8" w:themeColor="text2" w:themeTint="80"/>
        </w:rPr>
        <w:t>Ollama</w:t>
      </w:r>
      <w:proofErr w:type="spellEnd"/>
      <w:r w:rsidRPr="00D70615">
        <w:rPr>
          <w:b/>
          <w:color w:val="4C94D8" w:themeColor="text2" w:themeTint="80"/>
        </w:rPr>
        <w:t xml:space="preserve"> (Modelos de IA Locais)</w:t>
      </w:r>
    </w:p>
    <w:p w14:paraId="45FCDDE4" w14:textId="7F5F9786" w:rsidR="00D70615" w:rsidRPr="00163AF4" w:rsidRDefault="00D70615" w:rsidP="00B234CA">
      <w:pPr>
        <w:pStyle w:val="PargrafodaLista"/>
        <w:numPr>
          <w:ilvl w:val="0"/>
          <w:numId w:val="33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Subscrição de software / infraestrutura local de IA</w:t>
      </w:r>
    </w:p>
    <w:p w14:paraId="790D073E" w14:textId="6505F3BB" w:rsidR="00D70615" w:rsidRPr="00163AF4" w:rsidRDefault="00D70615" w:rsidP="00B234CA">
      <w:pPr>
        <w:pStyle w:val="PargrafodaLista"/>
        <w:numPr>
          <w:ilvl w:val="0"/>
          <w:numId w:val="33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Pr="00163AF4">
        <w:rPr>
          <w:color w:val="4C94D8" w:themeColor="text2" w:themeTint="80"/>
        </w:rPr>
        <w:t xml:space="preserve"> Utilização do </w:t>
      </w:r>
      <w:proofErr w:type="spellStart"/>
      <w:r w:rsidRPr="00163AF4">
        <w:rPr>
          <w:color w:val="4C94D8" w:themeColor="text2" w:themeTint="80"/>
        </w:rPr>
        <w:t>Ollama</w:t>
      </w:r>
      <w:proofErr w:type="spellEnd"/>
      <w:r w:rsidRPr="00163AF4">
        <w:rPr>
          <w:color w:val="4C94D8" w:themeColor="text2" w:themeTint="80"/>
        </w:rPr>
        <w:t xml:space="preserve"> para correr modelos de IA localmente no servidor interno, permitindo fine-</w:t>
      </w:r>
      <w:proofErr w:type="spellStart"/>
      <w:r w:rsidRPr="00163AF4">
        <w:rPr>
          <w:color w:val="4C94D8" w:themeColor="text2" w:themeTint="80"/>
        </w:rPr>
        <w:t>tuning</w:t>
      </w:r>
      <w:proofErr w:type="spellEnd"/>
      <w:r w:rsidRPr="00163AF4">
        <w:rPr>
          <w:color w:val="4C94D8" w:themeColor="text2" w:themeTint="80"/>
        </w:rPr>
        <w:t>, testes e execução de modelos privados com total controlo de dados. Inclui eventuais custos de suporte, upgrades e licenciamento.</w:t>
      </w:r>
    </w:p>
    <w:p w14:paraId="30A64EFF" w14:textId="58A5752A" w:rsidR="00D70615" w:rsidRPr="00163AF4" w:rsidRDefault="00D70615" w:rsidP="00B234CA">
      <w:pPr>
        <w:pStyle w:val="PargrafodaLista"/>
        <w:numPr>
          <w:ilvl w:val="0"/>
          <w:numId w:val="33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 xml:space="preserve">20€/mês </w:t>
      </w:r>
      <w:r w:rsidR="00AD7E87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24 meses = </w:t>
      </w:r>
      <w:r w:rsidRPr="00163AF4">
        <w:rPr>
          <w:b/>
          <w:color w:val="4C94D8" w:themeColor="text2" w:themeTint="80"/>
          <w:highlight w:val="yellow"/>
        </w:rPr>
        <w:t>480 €</w:t>
      </w:r>
    </w:p>
    <w:p w14:paraId="6E40AC59" w14:textId="69E8882C" w:rsidR="00D70615" w:rsidRPr="00163AF4" w:rsidRDefault="00D70615" w:rsidP="00B234CA">
      <w:pPr>
        <w:pStyle w:val="PargrafodaLista"/>
        <w:numPr>
          <w:ilvl w:val="0"/>
          <w:numId w:val="33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="00AD7E87" w:rsidRPr="00AD7E87">
        <w:rPr>
          <w:color w:val="4C94D8" w:themeColor="text2" w:themeTint="80"/>
          <w:highlight w:val="yellow"/>
        </w:rPr>
        <w:t>???</w:t>
      </w:r>
    </w:p>
    <w:p w14:paraId="7FF4A69E" w14:textId="2FB87323" w:rsidR="00D70615" w:rsidRPr="00163AF4" w:rsidRDefault="00D70615" w:rsidP="00B234CA">
      <w:pPr>
        <w:pStyle w:val="PargrafodaLista"/>
        <w:numPr>
          <w:ilvl w:val="0"/>
          <w:numId w:val="33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O </w:t>
      </w:r>
      <w:proofErr w:type="spellStart"/>
      <w:r w:rsidRPr="00163AF4">
        <w:rPr>
          <w:color w:val="4C94D8" w:themeColor="text2" w:themeTint="80"/>
        </w:rPr>
        <w:t>Ollama</w:t>
      </w:r>
      <w:proofErr w:type="spellEnd"/>
      <w:r w:rsidRPr="00163AF4">
        <w:rPr>
          <w:color w:val="4C94D8" w:themeColor="text2" w:themeTint="80"/>
        </w:rPr>
        <w:t xml:space="preserve"> permite correr modelos de IA localmente, garantindo segurança, confidencialidade de dados e independência de serviços externos. É ideal para testar e personalizar modelos de linguagem, gerar agentes de IA internos e otimizar performance em tarefas específicas. Esta abordagem híbrida (</w:t>
      </w:r>
      <w:proofErr w:type="spellStart"/>
      <w:r w:rsidRPr="00163AF4">
        <w:rPr>
          <w:color w:val="4C94D8" w:themeColor="text2" w:themeTint="80"/>
        </w:rPr>
        <w:t>cloud</w:t>
      </w:r>
      <w:proofErr w:type="spellEnd"/>
      <w:r w:rsidRPr="00163AF4">
        <w:rPr>
          <w:color w:val="4C94D8" w:themeColor="text2" w:themeTint="80"/>
        </w:rPr>
        <w:t xml:space="preserve"> + local) é estratégica para proteger dados sensíveis e cumprir requisitos legais (RGPD). O </w:t>
      </w:r>
      <w:proofErr w:type="spellStart"/>
      <w:r w:rsidRPr="00163AF4">
        <w:rPr>
          <w:color w:val="4C94D8" w:themeColor="text2" w:themeTint="80"/>
        </w:rPr>
        <w:t>Ollama</w:t>
      </w:r>
      <w:proofErr w:type="spellEnd"/>
      <w:r w:rsidRPr="00163AF4">
        <w:rPr>
          <w:color w:val="4C94D8" w:themeColor="text2" w:themeTint="80"/>
        </w:rPr>
        <w:t xml:space="preserve"> aumenta a flexibilidade técnica e reduz custos a longo prazo. É uma peça fundamental da arquitetura de IA da Softway.</w:t>
      </w:r>
    </w:p>
    <w:p w14:paraId="7A30B60F" w14:textId="77777777" w:rsidR="000046DC" w:rsidRDefault="003A051B" w:rsidP="00D70615">
      <w:pPr>
        <w:rPr>
          <w:b/>
          <w:color w:val="4C94D8" w:themeColor="text2" w:themeTint="80"/>
          <w:sz w:val="28"/>
          <w:szCs w:val="28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2783AA38" wp14:editId="3A789842">
                <wp:extent cx="5402580" cy="635"/>
                <wp:effectExtent l="245745" t="31750" r="245745" b="36830"/>
                <wp:docPr id="787853074" name="Horizontal Lin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A7B8E9" id="Horizontal Line 55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2077842F" w14:textId="7A8923D6" w:rsidR="000046DC" w:rsidRPr="000046DC" w:rsidRDefault="000046DC" w:rsidP="00D70615">
      <w:pPr>
        <w:rPr>
          <w:color w:val="4C94D8" w:themeColor="text2" w:themeTint="80"/>
        </w:rPr>
      </w:pPr>
      <w:r w:rsidRPr="00D70615">
        <w:rPr>
          <w:b/>
          <w:color w:val="4C94D8" w:themeColor="text2" w:themeTint="80"/>
          <w:sz w:val="28"/>
          <w:szCs w:val="28"/>
        </w:rPr>
        <w:t>Hardware</w:t>
      </w:r>
    </w:p>
    <w:p w14:paraId="5756454D" w14:textId="18A22BD0" w:rsidR="00D70615" w:rsidRPr="00D70615" w:rsidRDefault="00D70615" w:rsidP="00D70615">
      <w:pPr>
        <w:rPr>
          <w:b/>
          <w:color w:val="4C94D8" w:themeColor="text2" w:themeTint="80"/>
        </w:rPr>
      </w:pPr>
      <w:r w:rsidRPr="00D70615">
        <w:rPr>
          <w:b/>
          <w:color w:val="4C94D8" w:themeColor="text2" w:themeTint="80"/>
        </w:rPr>
        <w:t>Servidor NAS QNAP com GPU dedicada</w:t>
      </w:r>
    </w:p>
    <w:p w14:paraId="4F840B73" w14:textId="77777777" w:rsidR="00D70615" w:rsidRPr="00163AF4" w:rsidRDefault="00D70615" w:rsidP="00B234CA">
      <w:pPr>
        <w:pStyle w:val="PargrafodaLista"/>
        <w:numPr>
          <w:ilvl w:val="0"/>
          <w:numId w:val="32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Compra de equipamentos (hardware)</w:t>
      </w:r>
    </w:p>
    <w:p w14:paraId="014DE65D" w14:textId="125BE7E7" w:rsidR="00D70615" w:rsidRPr="00163AF4" w:rsidRDefault="00D70615" w:rsidP="00B234CA">
      <w:pPr>
        <w:pStyle w:val="PargrafodaLista"/>
        <w:numPr>
          <w:ilvl w:val="0"/>
          <w:numId w:val="32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Pr="00163AF4">
        <w:rPr>
          <w:color w:val="4C94D8" w:themeColor="text2" w:themeTint="80"/>
        </w:rPr>
        <w:t xml:space="preserve"> Aquisição de um servidor NAS QNAP de alto desempenho com GPU dedicada (ex.: NVIDIA RTX A5000), armazenamento redundante e capacidades de computação local para IA. Servirá para processamento de modelos, execução de agentes de IA, armazenamento de dados internos e segurança </w:t>
      </w:r>
      <w:proofErr w:type="spellStart"/>
      <w:r w:rsidRPr="00163AF4">
        <w:rPr>
          <w:color w:val="4C94D8" w:themeColor="text2" w:themeTint="80"/>
        </w:rPr>
        <w:t>on-premises</w:t>
      </w:r>
      <w:proofErr w:type="spellEnd"/>
      <w:r w:rsidRPr="00163AF4">
        <w:rPr>
          <w:color w:val="4C94D8" w:themeColor="text2" w:themeTint="80"/>
        </w:rPr>
        <w:t>.</w:t>
      </w:r>
    </w:p>
    <w:p w14:paraId="168042F0" w14:textId="490FAF51" w:rsidR="00D70615" w:rsidRPr="00163AF4" w:rsidRDefault="00D70615" w:rsidP="00B234CA">
      <w:pPr>
        <w:pStyle w:val="PargrafodaLista"/>
        <w:numPr>
          <w:ilvl w:val="0"/>
          <w:numId w:val="32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 xml:space="preserve">12.000 € (investimento total) Equivalente a 500€/mês </w:t>
      </w:r>
      <w:r w:rsidR="00584B9E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24 meses para efeitos de planeamento</w:t>
      </w:r>
    </w:p>
    <w:p w14:paraId="66ACF4AB" w14:textId="79F6DAD2" w:rsidR="00D70615" w:rsidRPr="00163AF4" w:rsidRDefault="00D70615" w:rsidP="00B234CA">
      <w:pPr>
        <w:pStyle w:val="PargrafodaLista"/>
        <w:numPr>
          <w:ilvl w:val="0"/>
          <w:numId w:val="32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>Fatura única em janeiro de 202</w:t>
      </w:r>
      <w:ins w:id="12" w:author="Nuno Portela" w:date="2025-10-23T16:53:00Z" w16du:dateUtc="2025-10-23T15:53:00Z">
        <w:r w:rsidR="008549AF">
          <w:rPr>
            <w:color w:val="4C94D8" w:themeColor="text2" w:themeTint="80"/>
            <w:highlight w:val="yellow"/>
          </w:rPr>
          <w:t>6</w:t>
        </w:r>
      </w:ins>
      <w:del w:id="13" w:author="Nuno Portela" w:date="2025-10-23T16:53:00Z" w16du:dateUtc="2025-10-23T15:53:00Z">
        <w:r w:rsidRPr="00163AF4" w:rsidDel="008549AF">
          <w:rPr>
            <w:color w:val="4C94D8" w:themeColor="text2" w:themeTint="80"/>
            <w:highlight w:val="yellow"/>
          </w:rPr>
          <w:delText>5</w:delText>
        </w:r>
      </w:del>
      <w:r w:rsidR="00584B9E">
        <w:rPr>
          <w:color w:val="4C94D8" w:themeColor="text2" w:themeTint="80"/>
          <w:highlight w:val="yellow"/>
        </w:rPr>
        <w:t xml:space="preserve"> ???</w:t>
      </w:r>
    </w:p>
    <w:p w14:paraId="0BFC6AE8" w14:textId="0D3078A4" w:rsidR="00D70615" w:rsidRPr="00163AF4" w:rsidRDefault="00D70615" w:rsidP="00B234CA">
      <w:pPr>
        <w:pStyle w:val="PargrafodaLista"/>
        <w:numPr>
          <w:ilvl w:val="0"/>
          <w:numId w:val="32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O servidor com GPU é essencial para o projeto de IA, permitindo processamento local de modelos com alta performance, segurança de dados e controlo total sobre a infraestrutura. Suporta o funcionamento de agentes de IA internos, training/fine-</w:t>
      </w:r>
      <w:proofErr w:type="spellStart"/>
      <w:r w:rsidRPr="00163AF4">
        <w:rPr>
          <w:color w:val="4C94D8" w:themeColor="text2" w:themeTint="80"/>
        </w:rPr>
        <w:t>tuning</w:t>
      </w:r>
      <w:proofErr w:type="spellEnd"/>
      <w:r w:rsidRPr="00163AF4">
        <w:rPr>
          <w:color w:val="4C94D8" w:themeColor="text2" w:themeTint="80"/>
        </w:rPr>
        <w:t xml:space="preserve"> de modelos e execução de tarefas intensivas sem </w:t>
      </w:r>
      <w:r w:rsidRPr="00163AF4">
        <w:rPr>
          <w:color w:val="4C94D8" w:themeColor="text2" w:themeTint="80"/>
        </w:rPr>
        <w:lastRenderedPageBreak/>
        <w:t xml:space="preserve">depender de </w:t>
      </w:r>
      <w:proofErr w:type="spellStart"/>
      <w:r w:rsidRPr="00163AF4">
        <w:rPr>
          <w:color w:val="4C94D8" w:themeColor="text2" w:themeTint="80"/>
        </w:rPr>
        <w:t>cloud</w:t>
      </w:r>
      <w:proofErr w:type="spellEnd"/>
      <w:r w:rsidRPr="00163AF4">
        <w:rPr>
          <w:color w:val="4C94D8" w:themeColor="text2" w:themeTint="80"/>
        </w:rPr>
        <w:t xml:space="preserve"> externa. Reduz custos operacionais a longo prazo, aumenta a privacidade e garante conformidade com RGPD. É também crítico para o desenvolvimento de soluções de IA para clientes em setores sensíveis (saúde, finanças, governo). Sem este equipamento, a Softway ficaria tecnicamente limitada e dependente de terceiros, comprometendo a competitividade e a inovação do projeto.</w:t>
      </w:r>
    </w:p>
    <w:p w14:paraId="6D9E0CDC" w14:textId="31F6B472" w:rsidR="00D70615" w:rsidRPr="00D70615" w:rsidRDefault="003A051B" w:rsidP="00D70615">
      <w:pPr>
        <w:rPr>
          <w:color w:val="4C94D8" w:themeColor="text2" w:themeTint="80"/>
          <w:lang w:val="en-US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7518E344" wp14:editId="1E58AEC3">
                <wp:extent cx="5402580" cy="635"/>
                <wp:effectExtent l="245745" t="31750" r="245745" b="36830"/>
                <wp:docPr id="706190545" name="Horizontal Lin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C6DDF6" id="Horizontal Line 54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02235A64" w14:textId="5FCC34BE" w:rsidR="00D70615" w:rsidRPr="00D70615" w:rsidRDefault="00D70615" w:rsidP="006364B7">
      <w:pPr>
        <w:ind w:left="708" w:hanging="708"/>
        <w:rPr>
          <w:b/>
          <w:color w:val="4C94D8" w:themeColor="text2" w:themeTint="80"/>
          <w:lang w:val="en-US"/>
        </w:rPr>
        <w:pPrChange w:id="14" w:author="Consulting TA" w:date="2025-10-26T16:47:00Z" w16du:dateUtc="2025-10-26T16:47:00Z">
          <w:pPr/>
        </w:pPrChange>
      </w:pPr>
      <w:r w:rsidRPr="00D70615">
        <w:rPr>
          <w:b/>
          <w:color w:val="4C94D8" w:themeColor="text2" w:themeTint="80"/>
          <w:lang w:val="en-US"/>
        </w:rPr>
        <w:t>5 MacBook Pro (Apple Silicon com Neural Engine)</w:t>
      </w:r>
    </w:p>
    <w:p w14:paraId="7F873510" w14:textId="5B065740" w:rsidR="00D70615" w:rsidRPr="00163AF4" w:rsidRDefault="00D70615" w:rsidP="00B234CA">
      <w:pPr>
        <w:pStyle w:val="PargrafodaLista"/>
        <w:numPr>
          <w:ilvl w:val="0"/>
          <w:numId w:val="31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Compra de equipamentos (hardware)</w:t>
      </w:r>
    </w:p>
    <w:p w14:paraId="38B6C352" w14:textId="5301B502" w:rsidR="00D70615" w:rsidRPr="00163AF4" w:rsidRDefault="00D70615" w:rsidP="00B234CA">
      <w:pPr>
        <w:pStyle w:val="PargrafodaLista"/>
        <w:numPr>
          <w:ilvl w:val="0"/>
          <w:numId w:val="31"/>
        </w:numPr>
        <w:rPr>
          <w:color w:val="4C94D8" w:themeColor="text2" w:themeTint="80"/>
          <w:lang w:val="en-US"/>
        </w:rPr>
      </w:pPr>
      <w:r w:rsidRPr="00163AF4">
        <w:rPr>
          <w:b/>
          <w:color w:val="4C94D8" w:themeColor="text2" w:themeTint="80"/>
        </w:rPr>
        <w:t>Descrição Detalhada:</w:t>
      </w:r>
      <w:r w:rsidRPr="00163AF4">
        <w:rPr>
          <w:color w:val="4C94D8" w:themeColor="text2" w:themeTint="80"/>
        </w:rPr>
        <w:t xml:space="preserve"> Aquisição de 5 MacBook Pro com processadores Apple Silicon (M3/M4) e Neural </w:t>
      </w:r>
      <w:proofErr w:type="spellStart"/>
      <w:r w:rsidRPr="00163AF4">
        <w:rPr>
          <w:color w:val="4C94D8" w:themeColor="text2" w:themeTint="80"/>
        </w:rPr>
        <w:t>Engine</w:t>
      </w:r>
      <w:proofErr w:type="spellEnd"/>
      <w:r w:rsidRPr="00163AF4">
        <w:rPr>
          <w:color w:val="4C94D8" w:themeColor="text2" w:themeTint="80"/>
        </w:rPr>
        <w:t xml:space="preserve"> integrado, otimizados para execução de modelos de IA, desenvolvimento de software avançado, prototipagem rápida e design de alta performance. </w:t>
      </w:r>
      <w:proofErr w:type="spellStart"/>
      <w:r w:rsidRPr="00163AF4">
        <w:rPr>
          <w:color w:val="4C94D8" w:themeColor="text2" w:themeTint="80"/>
          <w:lang w:val="en-US"/>
        </w:rPr>
        <w:t>Substituem</w:t>
      </w:r>
      <w:proofErr w:type="spellEnd"/>
      <w:r w:rsidRPr="00163AF4">
        <w:rPr>
          <w:color w:val="4C94D8" w:themeColor="text2" w:themeTint="80"/>
          <w:lang w:val="en-US"/>
        </w:rPr>
        <w:t xml:space="preserve"> </w:t>
      </w:r>
      <w:proofErr w:type="spellStart"/>
      <w:r w:rsidRPr="00163AF4">
        <w:rPr>
          <w:color w:val="4C94D8" w:themeColor="text2" w:themeTint="80"/>
          <w:lang w:val="en-US"/>
        </w:rPr>
        <w:t>equipamentos</w:t>
      </w:r>
      <w:proofErr w:type="spellEnd"/>
      <w:r w:rsidRPr="00163AF4">
        <w:rPr>
          <w:color w:val="4C94D8" w:themeColor="text2" w:themeTint="80"/>
          <w:lang w:val="en-US"/>
        </w:rPr>
        <w:t xml:space="preserve"> </w:t>
      </w:r>
      <w:proofErr w:type="spellStart"/>
      <w:r w:rsidRPr="00163AF4">
        <w:rPr>
          <w:color w:val="4C94D8" w:themeColor="text2" w:themeTint="80"/>
          <w:lang w:val="en-US"/>
        </w:rPr>
        <w:t>antigos</w:t>
      </w:r>
      <w:proofErr w:type="spellEnd"/>
      <w:r w:rsidRPr="00163AF4">
        <w:rPr>
          <w:color w:val="4C94D8" w:themeColor="text2" w:themeTint="80"/>
          <w:lang w:val="en-US"/>
        </w:rPr>
        <w:t xml:space="preserve"> com </w:t>
      </w:r>
      <w:proofErr w:type="spellStart"/>
      <w:r w:rsidRPr="00163AF4">
        <w:rPr>
          <w:color w:val="4C94D8" w:themeColor="text2" w:themeTint="80"/>
          <w:lang w:val="en-US"/>
        </w:rPr>
        <w:t>processadores</w:t>
      </w:r>
      <w:proofErr w:type="spellEnd"/>
      <w:r w:rsidRPr="00163AF4">
        <w:rPr>
          <w:color w:val="4C94D8" w:themeColor="text2" w:themeTint="80"/>
          <w:lang w:val="en-US"/>
        </w:rPr>
        <w:t xml:space="preserve"> Intel.</w:t>
      </w:r>
    </w:p>
    <w:p w14:paraId="258CCCB1" w14:textId="54B20C75" w:rsidR="00D70615" w:rsidRPr="00163AF4" w:rsidRDefault="00D70615" w:rsidP="00B234CA">
      <w:pPr>
        <w:pStyle w:val="PargrafodaLista"/>
        <w:numPr>
          <w:ilvl w:val="0"/>
          <w:numId w:val="31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 xml:space="preserve">3.000 € </w:t>
      </w:r>
      <w:r w:rsidR="00D8658A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5 unidades = 15.000 € (investimento total) Equivalente a 625€/mês </w:t>
      </w:r>
      <w:r w:rsidR="00D8658A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24 meses para efeitos de planeamento</w:t>
      </w:r>
    </w:p>
    <w:p w14:paraId="0B439C8C" w14:textId="17A2E02A" w:rsidR="00D70615" w:rsidRPr="00163AF4" w:rsidRDefault="00D70615" w:rsidP="00B234CA">
      <w:pPr>
        <w:pStyle w:val="PargrafodaLista"/>
        <w:numPr>
          <w:ilvl w:val="0"/>
          <w:numId w:val="31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>Fatura única em fevereiro de 202</w:t>
      </w:r>
      <w:ins w:id="15" w:author="Nuno Portela" w:date="2025-10-23T16:53:00Z" w16du:dateUtc="2025-10-23T15:53:00Z">
        <w:r w:rsidR="008549AF">
          <w:rPr>
            <w:color w:val="4C94D8" w:themeColor="text2" w:themeTint="80"/>
            <w:highlight w:val="yellow"/>
          </w:rPr>
          <w:t>6</w:t>
        </w:r>
      </w:ins>
      <w:del w:id="16" w:author="Nuno Portela" w:date="2025-10-23T16:53:00Z" w16du:dateUtc="2025-10-23T15:53:00Z">
        <w:r w:rsidRPr="00163AF4" w:rsidDel="008549AF">
          <w:rPr>
            <w:color w:val="4C94D8" w:themeColor="text2" w:themeTint="80"/>
            <w:highlight w:val="yellow"/>
          </w:rPr>
          <w:delText>5</w:delText>
        </w:r>
      </w:del>
      <w:r w:rsidR="00584B9E" w:rsidRPr="00584B9E">
        <w:rPr>
          <w:color w:val="4C94D8" w:themeColor="text2" w:themeTint="80"/>
          <w:highlight w:val="yellow"/>
        </w:rPr>
        <w:t xml:space="preserve"> ???</w:t>
      </w:r>
    </w:p>
    <w:p w14:paraId="1D45DD16" w14:textId="17628F02" w:rsidR="00D70615" w:rsidRPr="00163AF4" w:rsidRDefault="00D70615" w:rsidP="00B234CA">
      <w:pPr>
        <w:pStyle w:val="PargrafodaLista"/>
        <w:numPr>
          <w:ilvl w:val="0"/>
          <w:numId w:val="31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Estes equipamentos são fundamentais para que a equipa consiga utilizar ferramentas de IA de forma eficiente e compatível com os requisitos atuais. Os MacBook Pro com Neural </w:t>
      </w:r>
      <w:proofErr w:type="spellStart"/>
      <w:r w:rsidRPr="00163AF4">
        <w:rPr>
          <w:color w:val="4C94D8" w:themeColor="text2" w:themeTint="80"/>
        </w:rPr>
        <w:t>Engine</w:t>
      </w:r>
      <w:proofErr w:type="spellEnd"/>
      <w:r w:rsidRPr="00163AF4">
        <w:rPr>
          <w:color w:val="4C94D8" w:themeColor="text2" w:themeTint="80"/>
        </w:rPr>
        <w:t xml:space="preserve"> permitem executar modelos de IA localmente, gerar protótipos técnicos e visuais mais rápidos, reduzir o tempo de compilação e melhorar o desempenho no desenvolvimento. Também garantem compatibilidade com as mais recentes ferramentas de IA e design. Esta atualização de hardware é essencial para a produtividade da equipa, redução de bugs, melhor qualidade de código e prototipagem ágil - elementos críticos para o sucesso do projeto. Sem estes equipamentos, os computadores atuais (Intel) seriam um bloqueio técnico.</w:t>
      </w:r>
    </w:p>
    <w:p w14:paraId="4B5521CA" w14:textId="319E40B1" w:rsidR="0050141F" w:rsidRPr="003E37E0" w:rsidRDefault="003A051B" w:rsidP="00EA5AD7">
      <w:pPr>
        <w:rPr>
          <w:color w:val="4C94D8" w:themeColor="text2" w:themeTint="80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435C4A18" wp14:editId="1E6277AA">
                <wp:extent cx="5402580" cy="635"/>
                <wp:effectExtent l="245745" t="31750" r="245745" b="36830"/>
                <wp:docPr id="1075934099" name="Horizontal Line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1B866" id="Horizontal Line 53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1B01B066" w14:textId="340679A3" w:rsidR="001E1307" w:rsidRPr="001E1307" w:rsidRDefault="001E1307" w:rsidP="001E1307">
      <w:pPr>
        <w:rPr>
          <w:b/>
          <w:color w:val="4C94D8" w:themeColor="text2" w:themeTint="80"/>
          <w:sz w:val="28"/>
          <w:szCs w:val="28"/>
        </w:rPr>
      </w:pPr>
      <w:r w:rsidRPr="001E1307">
        <w:rPr>
          <w:b/>
          <w:color w:val="4C94D8" w:themeColor="text2" w:themeTint="80"/>
          <w:sz w:val="28"/>
          <w:szCs w:val="28"/>
        </w:rPr>
        <w:t>Recursos Humanos, Consultoria, Formação e ROC</w:t>
      </w:r>
    </w:p>
    <w:p w14:paraId="626C473E" w14:textId="3CD540A5" w:rsidR="001E1307" w:rsidRPr="001E1307" w:rsidRDefault="001E1307" w:rsidP="001E1307">
      <w:pPr>
        <w:rPr>
          <w:b/>
          <w:color w:val="4C94D8" w:themeColor="text2" w:themeTint="80"/>
        </w:rPr>
      </w:pPr>
      <w:r w:rsidRPr="001E1307">
        <w:rPr>
          <w:b/>
          <w:color w:val="4C94D8" w:themeColor="text2" w:themeTint="80"/>
        </w:rPr>
        <w:t xml:space="preserve">Contratação de 1 </w:t>
      </w:r>
      <w:proofErr w:type="spellStart"/>
      <w:r w:rsidRPr="001E1307">
        <w:rPr>
          <w:b/>
          <w:color w:val="4C94D8" w:themeColor="text2" w:themeTint="80"/>
        </w:rPr>
        <w:t>Full-Stack</w:t>
      </w:r>
      <w:proofErr w:type="spellEnd"/>
      <w:r w:rsidRPr="001E1307">
        <w:rPr>
          <w:b/>
          <w:color w:val="4C94D8" w:themeColor="text2" w:themeTint="80"/>
        </w:rPr>
        <w:t xml:space="preserve"> </w:t>
      </w:r>
      <w:proofErr w:type="spellStart"/>
      <w:r w:rsidRPr="001E1307">
        <w:rPr>
          <w:b/>
          <w:color w:val="4C94D8" w:themeColor="text2" w:themeTint="80"/>
        </w:rPr>
        <w:t>Developer</w:t>
      </w:r>
      <w:proofErr w:type="spellEnd"/>
      <w:r w:rsidRPr="001E1307">
        <w:rPr>
          <w:b/>
          <w:color w:val="4C94D8" w:themeColor="text2" w:themeTint="80"/>
        </w:rPr>
        <w:t xml:space="preserve"> com competências em IA</w:t>
      </w:r>
    </w:p>
    <w:p w14:paraId="711C98B5" w14:textId="46A1E931" w:rsidR="001E1307" w:rsidRPr="00163AF4" w:rsidRDefault="001E1307" w:rsidP="00B234CA">
      <w:pPr>
        <w:pStyle w:val="PargrafodaLista"/>
        <w:numPr>
          <w:ilvl w:val="0"/>
          <w:numId w:val="30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Contratação de técnico especializado (recursos humanos)</w:t>
      </w:r>
    </w:p>
    <w:p w14:paraId="3D5B4E2C" w14:textId="20434BFF" w:rsidR="001E1307" w:rsidRPr="00163AF4" w:rsidRDefault="001E1307" w:rsidP="00B234CA">
      <w:pPr>
        <w:pStyle w:val="PargrafodaLista"/>
        <w:numPr>
          <w:ilvl w:val="0"/>
          <w:numId w:val="30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Pr="00163AF4">
        <w:rPr>
          <w:color w:val="4C94D8" w:themeColor="text2" w:themeTint="80"/>
        </w:rPr>
        <w:t xml:space="preserve"> Contratação de um </w:t>
      </w:r>
      <w:proofErr w:type="spellStart"/>
      <w:r w:rsidRPr="00163AF4">
        <w:rPr>
          <w:color w:val="4C94D8" w:themeColor="text2" w:themeTint="80"/>
        </w:rPr>
        <w:t>Full-Stack</w:t>
      </w:r>
      <w:proofErr w:type="spellEnd"/>
      <w:r w:rsidRPr="00163AF4">
        <w:rPr>
          <w:color w:val="4C94D8" w:themeColor="text2" w:themeTint="80"/>
        </w:rPr>
        <w:t xml:space="preserve"> </w:t>
      </w:r>
      <w:proofErr w:type="spellStart"/>
      <w:r w:rsidRPr="00163AF4">
        <w:rPr>
          <w:color w:val="4C94D8" w:themeColor="text2" w:themeTint="80"/>
        </w:rPr>
        <w:t>Developer</w:t>
      </w:r>
      <w:proofErr w:type="spellEnd"/>
      <w:r w:rsidRPr="00163AF4">
        <w:rPr>
          <w:color w:val="4C94D8" w:themeColor="text2" w:themeTint="80"/>
        </w:rPr>
        <w:t xml:space="preserve"> com competências em inteligência artificial, com responsabilidade no desenvolvimento de soluções web com IA integrada, criação de agentes de IA aplicados ao negócio, implementação de automações, integração com </w:t>
      </w:r>
      <w:proofErr w:type="spellStart"/>
      <w:r w:rsidRPr="00163AF4">
        <w:rPr>
          <w:color w:val="4C94D8" w:themeColor="text2" w:themeTint="80"/>
        </w:rPr>
        <w:t>APIs</w:t>
      </w:r>
      <w:proofErr w:type="spellEnd"/>
      <w:r w:rsidRPr="00163AF4">
        <w:rPr>
          <w:color w:val="4C94D8" w:themeColor="text2" w:themeTint="80"/>
        </w:rPr>
        <w:t xml:space="preserve"> de IA e apoio à equipa no uso de ferramentas inteligentes.</w:t>
      </w:r>
    </w:p>
    <w:p w14:paraId="32B2BB85" w14:textId="77777777" w:rsidR="001A4F83" w:rsidRPr="00163AF4" w:rsidRDefault="001E1307" w:rsidP="001A4F83">
      <w:pPr>
        <w:pStyle w:val="PargrafodaLista"/>
        <w:numPr>
          <w:ilvl w:val="0"/>
          <w:numId w:val="30"/>
        </w:numPr>
        <w:rPr>
          <w:ins w:id="17" w:author="Nuno Portela" w:date="2025-10-23T16:54:00Z" w16du:dateUtc="2025-10-23T15:54:00Z"/>
          <w:color w:val="4C94D8" w:themeColor="text2" w:themeTint="80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del w:id="18" w:author="Nuno Portela" w:date="2025-10-23T16:55:00Z" w16du:dateUtc="2025-10-23T15:55:00Z">
        <w:r w:rsidRPr="00163AF4" w:rsidDel="001A4F83">
          <w:rPr>
            <w:color w:val="4C94D8" w:themeColor="text2" w:themeTint="80"/>
          </w:rPr>
          <w:br/>
        </w:r>
      </w:del>
    </w:p>
    <w:p w14:paraId="73B1E2A5" w14:textId="77777777" w:rsidR="001A4F83" w:rsidRPr="00593F61" w:rsidRDefault="001A4F83">
      <w:pPr>
        <w:pStyle w:val="PargrafodaLista"/>
        <w:rPr>
          <w:ins w:id="19" w:author="Nuno Portela" w:date="2025-10-23T16:54:00Z" w16du:dateUtc="2025-10-23T15:54:00Z"/>
          <w:color w:val="4C94D8" w:themeColor="text2" w:themeTint="80"/>
        </w:rPr>
        <w:pPrChange w:id="20" w:author="Nuno Portela" w:date="2025-10-23T16:54:00Z" w16du:dateUtc="2025-10-23T15:54:00Z">
          <w:pPr>
            <w:pStyle w:val="PargrafodaLista"/>
            <w:numPr>
              <w:numId w:val="30"/>
            </w:numPr>
            <w:ind w:hanging="360"/>
          </w:pPr>
        </w:pPrChange>
      </w:pPr>
      <w:ins w:id="21" w:author="Nuno Portela" w:date="2025-10-23T16:54:00Z" w16du:dateUtc="2025-10-23T15:54:00Z">
        <w:r w:rsidRPr="00163AF4">
          <w:rPr>
            <w:color w:val="4C94D8" w:themeColor="text2" w:themeTint="80"/>
            <w:highlight w:val="yellow"/>
          </w:rPr>
          <w:t>Salário base: 2</w:t>
        </w:r>
        <w:r>
          <w:rPr>
            <w:color w:val="4C94D8" w:themeColor="text2" w:themeTint="80"/>
            <w:highlight w:val="yellow"/>
          </w:rPr>
          <w:t xml:space="preserve"> 900</w:t>
        </w:r>
        <w:r w:rsidRPr="00163AF4">
          <w:rPr>
            <w:color w:val="4C94D8" w:themeColor="text2" w:themeTint="80"/>
            <w:highlight w:val="yellow"/>
          </w:rPr>
          <w:t>€/mês</w:t>
        </w:r>
        <w:r w:rsidRPr="00163AF4">
          <w:rPr>
            <w:color w:val="4C94D8" w:themeColor="text2" w:themeTint="80"/>
            <w:highlight w:val="yellow"/>
          </w:rPr>
          <w:br/>
        </w:r>
        <w:proofErr w:type="spellStart"/>
        <w:r>
          <w:rPr>
            <w:color w:val="4C94D8" w:themeColor="text2" w:themeTint="80"/>
            <w:highlight w:val="yellow"/>
          </w:rPr>
          <w:t>Sub.Alimentação</w:t>
        </w:r>
        <w:proofErr w:type="spellEnd"/>
        <w:r w:rsidRPr="00163AF4">
          <w:rPr>
            <w:color w:val="4C94D8" w:themeColor="text2" w:themeTint="80"/>
            <w:highlight w:val="yellow"/>
          </w:rPr>
          <w:t xml:space="preserve">: </w:t>
        </w:r>
        <w:r>
          <w:rPr>
            <w:color w:val="4C94D8" w:themeColor="text2" w:themeTint="80"/>
            <w:highlight w:val="yellow"/>
          </w:rPr>
          <w:t>225</w:t>
        </w:r>
        <w:r w:rsidRPr="00163AF4">
          <w:rPr>
            <w:color w:val="4C94D8" w:themeColor="text2" w:themeTint="80"/>
            <w:highlight w:val="yellow"/>
          </w:rPr>
          <w:t>€/mês</w:t>
        </w:r>
      </w:ins>
    </w:p>
    <w:p w14:paraId="603873DC" w14:textId="57C625B9" w:rsidR="001E1307" w:rsidRPr="00163AF4" w:rsidRDefault="001A4F83">
      <w:pPr>
        <w:pStyle w:val="PargrafodaLista"/>
        <w:rPr>
          <w:color w:val="4C94D8" w:themeColor="text2" w:themeTint="80"/>
        </w:rPr>
        <w:pPrChange w:id="22" w:author="Nuno Portela" w:date="2025-10-23T16:55:00Z" w16du:dateUtc="2025-10-23T15:55:00Z">
          <w:pPr>
            <w:pStyle w:val="PargrafodaLista"/>
            <w:numPr>
              <w:numId w:val="30"/>
            </w:numPr>
            <w:ind w:hanging="360"/>
          </w:pPr>
        </w:pPrChange>
      </w:pPr>
      <w:ins w:id="23" w:author="Nuno Portela" w:date="2025-10-23T16:54:00Z" w16du:dateUtc="2025-10-23T15:54:00Z">
        <w:r>
          <w:rPr>
            <w:color w:val="4C94D8" w:themeColor="text2" w:themeTint="80"/>
            <w:highlight w:val="yellow"/>
          </w:rPr>
          <w:t>(falta a TSU)</w:t>
        </w:r>
      </w:ins>
      <w:del w:id="24" w:author="Nuno Portela" w:date="2025-10-23T16:54:00Z" w16du:dateUtc="2025-10-23T15:54:00Z">
        <w:r w:rsidR="001E1307" w:rsidRPr="00163AF4" w:rsidDel="001A4F83">
          <w:rPr>
            <w:color w:val="4C94D8" w:themeColor="text2" w:themeTint="80"/>
            <w:highlight w:val="yellow"/>
          </w:rPr>
          <w:delText>Salário base: 2.500€/mês</w:delText>
        </w:r>
        <w:r w:rsidR="001E1307" w:rsidRPr="00163AF4" w:rsidDel="001A4F83">
          <w:rPr>
            <w:color w:val="4C94D8" w:themeColor="text2" w:themeTint="80"/>
            <w:highlight w:val="yellow"/>
          </w:rPr>
          <w:br/>
          <w:delText>Encargos (30%): 750€/mês</w:delText>
        </w:r>
        <w:r w:rsidR="001E1307" w:rsidRPr="00163AF4" w:rsidDel="001A4F83">
          <w:rPr>
            <w:color w:val="4C94D8" w:themeColor="text2" w:themeTint="80"/>
            <w:highlight w:val="yellow"/>
          </w:rPr>
          <w:br/>
          <w:delText xml:space="preserve">Total mensal: 3.250€/mês </w:delText>
        </w:r>
        <w:r w:rsidR="00D8658A" w:rsidDel="001A4F83">
          <w:rPr>
            <w:color w:val="4C94D8" w:themeColor="text2" w:themeTint="80"/>
            <w:highlight w:val="yellow"/>
          </w:rPr>
          <w:delText>x</w:delText>
        </w:r>
        <w:r w:rsidR="001E1307" w:rsidRPr="00163AF4" w:rsidDel="001A4F83">
          <w:rPr>
            <w:color w:val="4C94D8" w:themeColor="text2" w:themeTint="80"/>
            <w:highlight w:val="yellow"/>
          </w:rPr>
          <w:delText xml:space="preserve"> 24 meses = </w:delText>
        </w:r>
        <w:r w:rsidR="001E1307" w:rsidRPr="00163AF4" w:rsidDel="001A4F83">
          <w:rPr>
            <w:b/>
            <w:color w:val="4C94D8" w:themeColor="text2" w:themeTint="80"/>
            <w:highlight w:val="yellow"/>
          </w:rPr>
          <w:delText>78.000 €</w:delText>
        </w:r>
      </w:del>
      <w:ins w:id="25" w:author="Nuno Portela" w:date="2025-10-23T16:55:00Z" w16du:dateUtc="2025-10-23T15:55:00Z">
        <w:r>
          <w:rPr>
            <w:b/>
            <w:color w:val="4C94D8" w:themeColor="text2" w:themeTint="80"/>
          </w:rPr>
          <w:br/>
        </w:r>
      </w:ins>
    </w:p>
    <w:p w14:paraId="05D14FAE" w14:textId="42565ABD" w:rsidR="001E1307" w:rsidRPr="00163AF4" w:rsidRDefault="001E1307" w:rsidP="00B234CA">
      <w:pPr>
        <w:pStyle w:val="PargrafodaLista"/>
        <w:numPr>
          <w:ilvl w:val="0"/>
          <w:numId w:val="30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lastRenderedPageBreak/>
        <w:t>Data Prevista da Fatura:</w:t>
      </w:r>
      <w:r w:rsidRPr="00163AF4">
        <w:rPr>
          <w:color w:val="4C94D8" w:themeColor="text2" w:themeTint="80"/>
        </w:rPr>
        <w:t xml:space="preserve"> </w:t>
      </w:r>
      <w:del w:id="26" w:author="Nuno Portela" w:date="2025-10-23T16:54:00Z" w16du:dateUtc="2025-10-23T15:54:00Z">
        <w:r w:rsidRPr="001A4F83" w:rsidDel="00631E34">
          <w:rPr>
            <w:color w:val="4C94D8" w:themeColor="text2" w:themeTint="80"/>
            <w:highlight w:val="yellow"/>
          </w:rPr>
          <w:delText>Mensal entre janeiro de 2025 e dezembro de 2026</w:delText>
        </w:r>
      </w:del>
      <w:ins w:id="27" w:author="Nuno Portela" w:date="2025-10-23T16:54:00Z" w16du:dateUtc="2025-10-23T15:54:00Z">
        <w:r w:rsidR="00631E34" w:rsidRPr="001A4F83">
          <w:rPr>
            <w:color w:val="4C94D8" w:themeColor="text2" w:themeTint="80"/>
            <w:highlight w:val="yellow"/>
            <w:rPrChange w:id="28" w:author="Nuno Portela" w:date="2025-10-23T16:55:00Z" w16du:dateUtc="2025-10-23T15:55:00Z">
              <w:rPr>
                <w:color w:val="4C94D8" w:themeColor="text2" w:themeTint="80"/>
              </w:rPr>
            </w:rPrChange>
          </w:rPr>
          <w:t>???</w:t>
        </w:r>
      </w:ins>
    </w:p>
    <w:p w14:paraId="4519F1CA" w14:textId="1B581BEB" w:rsidR="001E1307" w:rsidRPr="000C55DE" w:rsidRDefault="001E1307" w:rsidP="000C55DE">
      <w:pPr>
        <w:pStyle w:val="PargrafodaLista"/>
        <w:numPr>
          <w:ilvl w:val="0"/>
          <w:numId w:val="30"/>
        </w:numPr>
        <w:rPr>
          <w:color w:val="4C94D8" w:themeColor="text2" w:themeTint="80"/>
          <w:rPrChange w:id="29" w:author="Consulting TA" w:date="2025-10-26T22:43:00Z" w16du:dateUtc="2025-10-26T22:43:00Z">
            <w:rPr/>
          </w:rPrChange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A contratação de um perfil técnico especializado é essencial para garantir a execução do projeto de IA com qualidade e consistência. Este profissional irá liderar o </w:t>
      </w:r>
      <w:del w:id="30" w:author="Consulting TA" w:date="2025-10-26T22:43:00Z" w16du:dateUtc="2025-10-26T22:43:00Z">
        <w:r w:rsidRPr="00163AF4" w:rsidDel="000C55DE">
          <w:rPr>
            <w:color w:val="4C94D8" w:themeColor="text2" w:themeTint="80"/>
          </w:rPr>
          <w:delText>d</w:delText>
        </w:r>
      </w:del>
      <w:ins w:id="31" w:author="Consulting TA" w:date="2025-10-26T22:43:00Z" w16du:dateUtc="2025-10-26T22:43:00Z">
        <w:r w:rsidR="000C55DE" w:rsidRPr="000C55DE">
          <w:rPr>
            <w:color w:val="4C94D8" w:themeColor="text2" w:themeTint="80"/>
            <w:rPrChange w:id="32" w:author="Consulting TA" w:date="2025-10-26T22:43:00Z" w16du:dateUtc="2025-10-26T22:43:00Z">
              <w:rPr/>
            </w:rPrChange>
          </w:rPr>
          <w:t>D</w:t>
        </w:r>
      </w:ins>
      <w:r w:rsidRPr="000C55DE">
        <w:rPr>
          <w:color w:val="4C94D8" w:themeColor="text2" w:themeTint="80"/>
          <w:rPrChange w:id="33" w:author="Consulting TA" w:date="2025-10-26T22:43:00Z" w16du:dateUtc="2025-10-26T22:43:00Z">
            <w:rPr/>
          </w:rPrChange>
        </w:rPr>
        <w:t>esenvolvimento de agentes de IA personalizados, integrar ferramentas inteligentes nos processos internos, criar protótipos técnicos, melhorar a performance do código e garantir boas práticas de documentação e testes. Ter um recurso dedicado permite acelerar a inovação, reduzir dependência de terceiros e assegurar transferência de conhecimento para a equipa. Este investimento resulta em maior produtividade, melhor qualidade de software, redução de bugs e criação de novas ofertas de serviço baseadas em IA. Sem este recurso, a Softway não conseguiria implementar o projeto com a profundidade e escalabilidade necessárias.</w:t>
      </w:r>
    </w:p>
    <w:p w14:paraId="0F5DA076" w14:textId="60755400" w:rsidR="001E1307" w:rsidRPr="001E1307" w:rsidRDefault="003A051B" w:rsidP="001E1307">
      <w:pPr>
        <w:rPr>
          <w:color w:val="4C94D8" w:themeColor="text2" w:themeTint="80"/>
          <w:lang w:val="en-US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113203AC" wp14:editId="2FE9B67C">
                <wp:extent cx="5402580" cy="635"/>
                <wp:effectExtent l="245745" t="31750" r="245745" b="36830"/>
                <wp:docPr id="1297810978" name="Horizontal Line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DA0EA0" id="Horizontal Line 52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08DEE9CC" w14:textId="7D8AD522" w:rsidR="001E1307" w:rsidRPr="001E1307" w:rsidRDefault="001E1307" w:rsidP="001E1307">
      <w:pPr>
        <w:rPr>
          <w:b/>
          <w:color w:val="4C94D8" w:themeColor="text2" w:themeTint="80"/>
        </w:rPr>
      </w:pPr>
      <w:r w:rsidRPr="001E1307">
        <w:rPr>
          <w:b/>
          <w:color w:val="4C94D8" w:themeColor="text2" w:themeTint="80"/>
        </w:rPr>
        <w:t>Consultoria Especializada em IA</w:t>
      </w:r>
    </w:p>
    <w:p w14:paraId="4714C34D" w14:textId="612BE3E1" w:rsidR="001E1307" w:rsidRPr="00163AF4" w:rsidRDefault="001E1307" w:rsidP="001E1307">
      <w:pPr>
        <w:pStyle w:val="PargrafodaLista"/>
        <w:numPr>
          <w:ilvl w:val="0"/>
          <w:numId w:val="29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Consultoria</w:t>
      </w:r>
    </w:p>
    <w:p w14:paraId="31CA5190" w14:textId="0DDEBCB1" w:rsidR="001E1307" w:rsidRPr="00163AF4" w:rsidRDefault="001E1307" w:rsidP="00B234CA">
      <w:pPr>
        <w:pStyle w:val="PargrafodaLista"/>
        <w:numPr>
          <w:ilvl w:val="0"/>
          <w:numId w:val="29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Pr="00163AF4">
        <w:rPr>
          <w:color w:val="4C94D8" w:themeColor="text2" w:themeTint="80"/>
        </w:rPr>
        <w:t xml:space="preserve"> Serviços de consultoria especializada para apoio na arquitetura de IA, integração de modelos, </w:t>
      </w:r>
      <w:proofErr w:type="spellStart"/>
      <w:r w:rsidRPr="00163AF4">
        <w:rPr>
          <w:color w:val="4C94D8" w:themeColor="text2" w:themeTint="80"/>
        </w:rPr>
        <w:t>MLOps</w:t>
      </w:r>
      <w:proofErr w:type="spellEnd"/>
      <w:r w:rsidRPr="00163AF4">
        <w:rPr>
          <w:color w:val="4C94D8" w:themeColor="text2" w:themeTint="80"/>
        </w:rPr>
        <w:t>, segurança, otimização de performance, desenho de agentes de IA, definição de melhores práticas e validação técnica do projeto.</w:t>
      </w:r>
    </w:p>
    <w:p w14:paraId="14F6562B" w14:textId="692AB733" w:rsidR="001E1307" w:rsidRPr="00163AF4" w:rsidRDefault="001E1307" w:rsidP="00B234CA">
      <w:pPr>
        <w:pStyle w:val="PargrafodaLista"/>
        <w:numPr>
          <w:ilvl w:val="0"/>
          <w:numId w:val="29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Custo Estimado (sem IVA):</w:t>
      </w:r>
      <w:r w:rsidRPr="00163AF4">
        <w:rPr>
          <w:color w:val="4C94D8" w:themeColor="text2" w:themeTint="80"/>
        </w:rPr>
        <w:t xml:space="preserve"> </w:t>
      </w:r>
      <w:del w:id="34" w:author="Nuno Portela" w:date="2025-10-23T16:55:00Z" w16du:dateUtc="2025-10-23T15:55:00Z">
        <w:r w:rsidRPr="00163AF4" w:rsidDel="00A75B28">
          <w:rPr>
            <w:color w:val="4C94D8" w:themeColor="text2" w:themeTint="80"/>
            <w:highlight w:val="yellow"/>
          </w:rPr>
          <w:delText>500</w:delText>
        </w:r>
      </w:del>
      <w:ins w:id="35" w:author="Nuno Portela" w:date="2025-10-23T16:55:00Z" w16du:dateUtc="2025-10-23T15:55:00Z">
        <w:r w:rsidR="00A75B28">
          <w:rPr>
            <w:color w:val="4C94D8" w:themeColor="text2" w:themeTint="80"/>
            <w:highlight w:val="yellow"/>
          </w:rPr>
          <w:t>2</w:t>
        </w:r>
      </w:ins>
      <w:ins w:id="36" w:author="Nuno Portela" w:date="2025-10-23T16:59:00Z" w16du:dateUtc="2025-10-23T15:59:00Z">
        <w:r w:rsidR="000D42E4">
          <w:rPr>
            <w:color w:val="4C94D8" w:themeColor="text2" w:themeTint="80"/>
            <w:highlight w:val="yellow"/>
          </w:rPr>
          <w:t>0</w:t>
        </w:r>
      </w:ins>
      <w:ins w:id="37" w:author="Nuno Portela" w:date="2025-10-23T16:55:00Z" w16du:dateUtc="2025-10-23T15:55:00Z">
        <w:r w:rsidR="00A75B28">
          <w:rPr>
            <w:color w:val="4C94D8" w:themeColor="text2" w:themeTint="80"/>
            <w:highlight w:val="yellow"/>
          </w:rPr>
          <w:t>0</w:t>
        </w:r>
      </w:ins>
      <w:r w:rsidRPr="00163AF4">
        <w:rPr>
          <w:color w:val="4C94D8" w:themeColor="text2" w:themeTint="80"/>
          <w:highlight w:val="yellow"/>
        </w:rPr>
        <w:t xml:space="preserve">€/mês </w:t>
      </w:r>
      <w:r w:rsidR="00D8658A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24 meses = </w:t>
      </w:r>
      <w:del w:id="38" w:author="Nuno Portela" w:date="2025-10-23T16:55:00Z" w16du:dateUtc="2025-10-23T15:55:00Z">
        <w:r w:rsidRPr="00163AF4" w:rsidDel="009E067A">
          <w:rPr>
            <w:b/>
            <w:color w:val="4C94D8" w:themeColor="text2" w:themeTint="80"/>
            <w:highlight w:val="yellow"/>
          </w:rPr>
          <w:delText>12.000</w:delText>
        </w:r>
      </w:del>
      <w:ins w:id="39" w:author="Nuno Portela" w:date="2025-10-23T16:59:00Z" w16du:dateUtc="2025-10-23T15:59:00Z">
        <w:r w:rsidR="000D42E4">
          <w:rPr>
            <w:b/>
            <w:color w:val="4C94D8" w:themeColor="text2" w:themeTint="80"/>
            <w:highlight w:val="yellow"/>
          </w:rPr>
          <w:t>4</w:t>
        </w:r>
      </w:ins>
      <w:ins w:id="40" w:author="Nuno Portela" w:date="2025-10-23T16:55:00Z" w16du:dateUtc="2025-10-23T15:55:00Z">
        <w:r w:rsidR="009E067A">
          <w:rPr>
            <w:b/>
            <w:color w:val="4C94D8" w:themeColor="text2" w:themeTint="80"/>
            <w:highlight w:val="yellow"/>
          </w:rPr>
          <w:t xml:space="preserve"> </w:t>
        </w:r>
      </w:ins>
      <w:ins w:id="41" w:author="Nuno Portela" w:date="2025-10-23T16:59:00Z" w16du:dateUtc="2025-10-23T15:59:00Z">
        <w:r w:rsidR="000D42E4">
          <w:rPr>
            <w:b/>
            <w:color w:val="4C94D8" w:themeColor="text2" w:themeTint="80"/>
            <w:highlight w:val="yellow"/>
          </w:rPr>
          <w:t>8</w:t>
        </w:r>
      </w:ins>
      <w:ins w:id="42" w:author="Nuno Portela" w:date="2025-10-23T16:55:00Z" w16du:dateUtc="2025-10-23T15:55:00Z">
        <w:r w:rsidR="009E067A">
          <w:rPr>
            <w:b/>
            <w:color w:val="4C94D8" w:themeColor="text2" w:themeTint="80"/>
            <w:highlight w:val="yellow"/>
          </w:rPr>
          <w:t>00</w:t>
        </w:r>
      </w:ins>
      <w:r w:rsidRPr="00163AF4">
        <w:rPr>
          <w:b/>
          <w:color w:val="4C94D8" w:themeColor="text2" w:themeTint="80"/>
          <w:highlight w:val="yellow"/>
        </w:rPr>
        <w:t xml:space="preserve"> €</w:t>
      </w:r>
    </w:p>
    <w:p w14:paraId="011C4E23" w14:textId="1214EA77" w:rsidR="001E1307" w:rsidRPr="00163AF4" w:rsidRDefault="001E1307" w:rsidP="00B234CA">
      <w:pPr>
        <w:pStyle w:val="PargrafodaLista"/>
        <w:numPr>
          <w:ilvl w:val="0"/>
          <w:numId w:val="29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Data Prevista da Fatura:</w:t>
      </w:r>
      <w:r w:rsidRPr="00163AF4">
        <w:rPr>
          <w:color w:val="4C94D8" w:themeColor="text2" w:themeTint="80"/>
        </w:rPr>
        <w:t xml:space="preserve"> </w:t>
      </w:r>
      <w:del w:id="43" w:author="Nuno Portela" w:date="2025-10-23T16:55:00Z" w16du:dateUtc="2025-10-23T15:55:00Z">
        <w:r w:rsidRPr="00163AF4" w:rsidDel="00A75B28">
          <w:rPr>
            <w:color w:val="4C94D8" w:themeColor="text2" w:themeTint="80"/>
            <w:highlight w:val="yellow"/>
          </w:rPr>
          <w:delText>Mensal entre fevereiro de 2025 e janeiro de 2027</w:delText>
        </w:r>
      </w:del>
      <w:ins w:id="44" w:author="Nuno Portela" w:date="2025-10-23T16:55:00Z" w16du:dateUtc="2025-10-23T15:55:00Z">
        <w:r w:rsidR="00A75B28">
          <w:rPr>
            <w:color w:val="4C94D8" w:themeColor="text2" w:themeTint="80"/>
            <w:highlight w:val="yellow"/>
          </w:rPr>
          <w:t>???</w:t>
        </w:r>
      </w:ins>
    </w:p>
    <w:p w14:paraId="705C02E5" w14:textId="37073A56" w:rsidR="001E1307" w:rsidRPr="00163AF4" w:rsidRDefault="001E1307" w:rsidP="00B234CA">
      <w:pPr>
        <w:pStyle w:val="PargrafodaLista"/>
        <w:numPr>
          <w:ilvl w:val="0"/>
          <w:numId w:val="29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Pr="00163AF4">
        <w:rPr>
          <w:color w:val="4C94D8" w:themeColor="text2" w:themeTint="80"/>
        </w:rPr>
        <w:t xml:space="preserve"> A consultoria especializada é essencial para garantir que as soluções de IA são implementadas com qualidade, segurança e escalabilidade. A Softway pretende desenvolver agentes de IA avançados, integrá-los em plataformas web e otimizar processos internos com automação inteligente. Para isso, é necessário apoio estratégico e técnico de especialistas em IA, </w:t>
      </w:r>
      <w:proofErr w:type="spellStart"/>
      <w:r w:rsidRPr="00163AF4">
        <w:rPr>
          <w:color w:val="4C94D8" w:themeColor="text2" w:themeTint="80"/>
        </w:rPr>
        <w:t>MLOps</w:t>
      </w:r>
      <w:proofErr w:type="spellEnd"/>
      <w:r w:rsidRPr="00163AF4">
        <w:rPr>
          <w:color w:val="4C94D8" w:themeColor="text2" w:themeTint="80"/>
        </w:rPr>
        <w:t xml:space="preserve">, segurança de dados e arquitetura </w:t>
      </w:r>
      <w:proofErr w:type="spellStart"/>
      <w:r w:rsidRPr="00163AF4">
        <w:rPr>
          <w:color w:val="4C94D8" w:themeColor="text2" w:themeTint="80"/>
        </w:rPr>
        <w:t>cloud</w:t>
      </w:r>
      <w:proofErr w:type="spellEnd"/>
      <w:r w:rsidRPr="00163AF4">
        <w:rPr>
          <w:color w:val="4C94D8" w:themeColor="text2" w:themeTint="80"/>
        </w:rPr>
        <w:t>/</w:t>
      </w:r>
      <w:proofErr w:type="spellStart"/>
      <w:r w:rsidRPr="00163AF4">
        <w:rPr>
          <w:color w:val="4C94D8" w:themeColor="text2" w:themeTint="80"/>
        </w:rPr>
        <w:t>on-premises</w:t>
      </w:r>
      <w:proofErr w:type="spellEnd"/>
      <w:r w:rsidRPr="00163AF4">
        <w:rPr>
          <w:color w:val="4C94D8" w:themeColor="text2" w:themeTint="80"/>
        </w:rPr>
        <w:t>. Esta consultoria também assegura conformidade com boas práticas internacionais e acelera a curva de aprendizagem da equipa. O investimento resulta em menor risco, maior eficiência e soluções mais robustas e inovadoras. Sem este apoio, a implementação seria mais lenta, mais cara e com maior probabilidade de falhas.</w:t>
      </w:r>
    </w:p>
    <w:p w14:paraId="14E7EBDA" w14:textId="102474FF" w:rsidR="001E1307" w:rsidRPr="001E1307" w:rsidRDefault="003A051B" w:rsidP="001E1307">
      <w:pPr>
        <w:rPr>
          <w:color w:val="4C94D8" w:themeColor="text2" w:themeTint="80"/>
          <w:lang w:val="en-US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5B401036" wp14:editId="10EDA794">
                <wp:extent cx="5402580" cy="635"/>
                <wp:effectExtent l="245745" t="31750" r="245745" b="36830"/>
                <wp:docPr id="1924598358" name="Horizontal Lin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467B18" id="Horizontal Line 51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2FFDEC35" w14:textId="4AFCB42F" w:rsidR="001E1307" w:rsidRPr="001E1307" w:rsidRDefault="001E1307" w:rsidP="001E1307">
      <w:pPr>
        <w:rPr>
          <w:b/>
          <w:color w:val="4C94D8" w:themeColor="text2" w:themeTint="80"/>
        </w:rPr>
      </w:pPr>
      <w:r w:rsidRPr="001E1307">
        <w:rPr>
          <w:b/>
          <w:color w:val="4C94D8" w:themeColor="text2" w:themeTint="80"/>
        </w:rPr>
        <w:t xml:space="preserve">Formação em IA para a </w:t>
      </w:r>
      <w:r w:rsidR="00163AF4" w:rsidRPr="003E37E0">
        <w:rPr>
          <w:b/>
          <w:color w:val="4C94D8" w:themeColor="text2" w:themeTint="80"/>
        </w:rPr>
        <w:t>e</w:t>
      </w:r>
      <w:r w:rsidRPr="001E1307">
        <w:rPr>
          <w:b/>
          <w:color w:val="4C94D8" w:themeColor="text2" w:themeTint="80"/>
        </w:rPr>
        <w:t>quipa</w:t>
      </w:r>
    </w:p>
    <w:p w14:paraId="3EF910CF" w14:textId="0828BB05" w:rsidR="001E1307" w:rsidRPr="00163AF4" w:rsidRDefault="001E1307" w:rsidP="00B234CA">
      <w:pPr>
        <w:pStyle w:val="PargrafodaLista"/>
        <w:numPr>
          <w:ilvl w:val="0"/>
          <w:numId w:val="28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Formação</w:t>
      </w:r>
    </w:p>
    <w:p w14:paraId="3E173415" w14:textId="579D2FA3" w:rsidR="001E1307" w:rsidRPr="00163AF4" w:rsidRDefault="001E1307" w:rsidP="00B234CA">
      <w:pPr>
        <w:pStyle w:val="PargrafodaLista"/>
        <w:numPr>
          <w:ilvl w:val="0"/>
          <w:numId w:val="28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="00B234CA"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</w:rPr>
        <w:t xml:space="preserve">Formação contínua da equipa em inteligência artificial, incluindo workshops práticos, certificações, cursos de desenvolvimento de agentes de IA, utilização de ferramentas de IA em programação, design, automação, </w:t>
      </w:r>
      <w:proofErr w:type="spellStart"/>
      <w:r w:rsidRPr="00163AF4">
        <w:rPr>
          <w:color w:val="4C94D8" w:themeColor="text2" w:themeTint="80"/>
        </w:rPr>
        <w:t>cibersegurança</w:t>
      </w:r>
      <w:proofErr w:type="spellEnd"/>
      <w:r w:rsidRPr="00163AF4">
        <w:rPr>
          <w:color w:val="4C94D8" w:themeColor="text2" w:themeTint="80"/>
        </w:rPr>
        <w:t xml:space="preserve"> e gestão de projetos.</w:t>
      </w:r>
    </w:p>
    <w:p w14:paraId="37CF98D8" w14:textId="08D5DD8E" w:rsidR="001E1307" w:rsidRPr="00163AF4" w:rsidRDefault="001E1307" w:rsidP="00B234CA">
      <w:pPr>
        <w:pStyle w:val="PargrafodaLista"/>
        <w:numPr>
          <w:ilvl w:val="0"/>
          <w:numId w:val="28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Custo Estimado (sem IVA):</w:t>
      </w:r>
      <w:r w:rsidR="00B234CA" w:rsidRPr="00163AF4">
        <w:rPr>
          <w:color w:val="4C94D8" w:themeColor="text2" w:themeTint="80"/>
        </w:rPr>
        <w:t xml:space="preserve"> </w:t>
      </w:r>
      <w:del w:id="45" w:author="Nuno Portela" w:date="2025-10-23T16:55:00Z" w16du:dateUtc="2025-10-23T15:55:00Z">
        <w:r w:rsidRPr="00163AF4" w:rsidDel="00A75B28">
          <w:rPr>
            <w:color w:val="4C94D8" w:themeColor="text2" w:themeTint="80"/>
            <w:highlight w:val="yellow"/>
          </w:rPr>
          <w:delText>300</w:delText>
        </w:r>
      </w:del>
      <w:ins w:id="46" w:author="Nuno Portela" w:date="2025-10-23T16:55:00Z" w16du:dateUtc="2025-10-23T15:55:00Z">
        <w:r w:rsidR="00A75B28">
          <w:rPr>
            <w:color w:val="4C94D8" w:themeColor="text2" w:themeTint="80"/>
            <w:highlight w:val="yellow"/>
          </w:rPr>
          <w:t>500</w:t>
        </w:r>
      </w:ins>
      <w:r w:rsidRPr="00163AF4">
        <w:rPr>
          <w:color w:val="4C94D8" w:themeColor="text2" w:themeTint="80"/>
          <w:highlight w:val="yellow"/>
        </w:rPr>
        <w:t xml:space="preserve">€/mês </w:t>
      </w:r>
      <w:r w:rsidR="00D8658A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24 meses = </w:t>
      </w:r>
      <w:del w:id="47" w:author="Nuno Portela" w:date="2025-10-23T16:56:00Z" w16du:dateUtc="2025-10-23T15:56:00Z">
        <w:r w:rsidRPr="00163AF4" w:rsidDel="009E067A">
          <w:rPr>
            <w:b/>
            <w:color w:val="4C94D8" w:themeColor="text2" w:themeTint="80"/>
            <w:highlight w:val="yellow"/>
          </w:rPr>
          <w:delText>7.200</w:delText>
        </w:r>
      </w:del>
      <w:ins w:id="48" w:author="Nuno Portela" w:date="2025-10-23T16:56:00Z" w16du:dateUtc="2025-10-23T15:56:00Z">
        <w:r w:rsidR="009E067A">
          <w:rPr>
            <w:b/>
            <w:color w:val="4C94D8" w:themeColor="text2" w:themeTint="80"/>
            <w:highlight w:val="yellow"/>
          </w:rPr>
          <w:t>12 000</w:t>
        </w:r>
      </w:ins>
      <w:r w:rsidRPr="00163AF4">
        <w:rPr>
          <w:b/>
          <w:color w:val="4C94D8" w:themeColor="text2" w:themeTint="80"/>
          <w:highlight w:val="yellow"/>
        </w:rPr>
        <w:t xml:space="preserve"> €</w:t>
      </w:r>
    </w:p>
    <w:p w14:paraId="01701696" w14:textId="0F662F6F" w:rsidR="001E1307" w:rsidRPr="00163AF4" w:rsidRDefault="001E1307" w:rsidP="00B234CA">
      <w:pPr>
        <w:pStyle w:val="PargrafodaLista"/>
        <w:numPr>
          <w:ilvl w:val="0"/>
          <w:numId w:val="28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Data Prevista da Fatura:</w:t>
      </w:r>
      <w:r w:rsidR="00B234CA" w:rsidRPr="00163AF4">
        <w:rPr>
          <w:color w:val="4C94D8" w:themeColor="text2" w:themeTint="80"/>
        </w:rPr>
        <w:t xml:space="preserve"> </w:t>
      </w:r>
      <w:del w:id="49" w:author="Nuno Portela" w:date="2025-10-23T16:55:00Z" w16du:dateUtc="2025-10-23T15:55:00Z">
        <w:r w:rsidRPr="00163AF4" w:rsidDel="00A75B28">
          <w:rPr>
            <w:color w:val="4C94D8" w:themeColor="text2" w:themeTint="80"/>
            <w:highlight w:val="yellow"/>
          </w:rPr>
          <w:delText>Mensal entre março de 2025 e fevereiro de 2027</w:delText>
        </w:r>
      </w:del>
      <w:ins w:id="50" w:author="Nuno Portela" w:date="2025-10-23T16:55:00Z" w16du:dateUtc="2025-10-23T15:55:00Z">
        <w:r w:rsidR="00A75B28">
          <w:rPr>
            <w:color w:val="4C94D8" w:themeColor="text2" w:themeTint="80"/>
            <w:highlight w:val="yellow"/>
          </w:rPr>
          <w:t>???</w:t>
        </w:r>
      </w:ins>
    </w:p>
    <w:p w14:paraId="79656C18" w14:textId="321AA702" w:rsidR="001E1307" w:rsidRPr="00163AF4" w:rsidRDefault="001E1307" w:rsidP="00B234CA">
      <w:pPr>
        <w:pStyle w:val="PargrafodaLista"/>
        <w:numPr>
          <w:ilvl w:val="0"/>
          <w:numId w:val="28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="00B234CA"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</w:rPr>
        <w:t xml:space="preserve">A formação é fundamental para garantir a adoção efetiva da IA por toda a equipa. A Softway pretende capacitar programadores, designers, gestores de projeto e equipa de suporte no uso de IA para aumentar produtividade, qualidade e inovação. O projeto envolve ferramentas e agentes de IA avançados, </w:t>
      </w:r>
      <w:r w:rsidRPr="00163AF4">
        <w:rPr>
          <w:color w:val="4C94D8" w:themeColor="text2" w:themeTint="80"/>
        </w:rPr>
        <w:lastRenderedPageBreak/>
        <w:t>pelo que a equipa precisa de competências atualizadas para tirar o máximo proveito das tecnologias. A formação contínua reduz erros, melhora a documentação, aumenta a autonomia da equipa e garante sustentabilidade a longo prazo. Sem formação, o impacto da IA seria limitado e a adoção seria lenta e ineficaz.</w:t>
      </w:r>
    </w:p>
    <w:p w14:paraId="42F0C8B5" w14:textId="61A90AD0" w:rsidR="001E1307" w:rsidRPr="001E1307" w:rsidRDefault="003A051B" w:rsidP="001E1307">
      <w:pPr>
        <w:rPr>
          <w:color w:val="4C94D8" w:themeColor="text2" w:themeTint="80"/>
          <w:lang w:val="en-US"/>
        </w:rPr>
      </w:pPr>
      <w:r w:rsidRPr="003E37E0">
        <w:rPr>
          <w:noProof/>
          <w:color w:val="4C94D8" w:themeColor="text2" w:themeTint="80"/>
          <w:lang w:val="en-US"/>
        </w:rPr>
        <mc:AlternateContent>
          <mc:Choice Requires="wps">
            <w:drawing>
              <wp:inline distT="0" distB="0" distL="0" distR="0" wp14:anchorId="7CEF065E" wp14:editId="0B1F5B43">
                <wp:extent cx="5402580" cy="635"/>
                <wp:effectExtent l="245745" t="31750" r="245745" b="36830"/>
                <wp:docPr id="1102923089" name="Horizontal Line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 noTextEdit="1"/>
                      </wps:cNvSpPr>
                      <wps:spPr bwMode="auto">
                        <a:xfrm>
                          <a:off x="0" y="0"/>
                          <a:ext cx="5402580" cy="63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A43BE" id="Horizontal Line 50" o:spid="_x0000_s1026" style="width:42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" filled="f">
                <o:lock v:ext="edit" rotation="t" aspectratio="t" verticies="t" text="t" shapetype="t"/>
                <w10:anchorlock/>
              </v:rect>
            </w:pict>
          </mc:Fallback>
        </mc:AlternateContent>
      </w:r>
    </w:p>
    <w:p w14:paraId="2A50A87D" w14:textId="4385D1F1" w:rsidR="001E1307" w:rsidRPr="001E1307" w:rsidRDefault="001E1307" w:rsidP="001E1307">
      <w:pPr>
        <w:rPr>
          <w:b/>
          <w:color w:val="4C94D8" w:themeColor="text2" w:themeTint="80"/>
        </w:rPr>
      </w:pPr>
      <w:r w:rsidRPr="001E1307">
        <w:rPr>
          <w:b/>
          <w:color w:val="4C94D8" w:themeColor="text2" w:themeTint="80"/>
        </w:rPr>
        <w:t>ROC / Contabilista Certificado</w:t>
      </w:r>
    </w:p>
    <w:p w14:paraId="4026B329" w14:textId="77777777" w:rsidR="001E1307" w:rsidRPr="00163AF4" w:rsidRDefault="001E1307" w:rsidP="00B234CA">
      <w:pPr>
        <w:pStyle w:val="PargrafodaLista"/>
        <w:numPr>
          <w:ilvl w:val="0"/>
          <w:numId w:val="27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Tipo de Despesa:</w:t>
      </w:r>
      <w:r w:rsidRPr="00163AF4">
        <w:rPr>
          <w:color w:val="4C94D8" w:themeColor="text2" w:themeTint="80"/>
        </w:rPr>
        <w:t xml:space="preserve"> Custos de ROC/Contabilista Certificado para validação de despesas</w:t>
      </w:r>
    </w:p>
    <w:p w14:paraId="23B7AE81" w14:textId="2002F4F7" w:rsidR="001E1307" w:rsidRPr="00163AF4" w:rsidRDefault="001E1307" w:rsidP="00B234CA">
      <w:pPr>
        <w:pStyle w:val="PargrafodaLista"/>
        <w:numPr>
          <w:ilvl w:val="0"/>
          <w:numId w:val="27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Descrição Detalhada:</w:t>
      </w:r>
      <w:r w:rsidR="00B234CA"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</w:rPr>
        <w:t>Serviços de Revisão Oficial de Contas ou Contabilista Certificado para validação das despesas do projeto, emissão de relatórios, comprovação de elegibilidade e apoio na prestação de contas ao abrigo do programa de financiamento.</w:t>
      </w:r>
    </w:p>
    <w:p w14:paraId="32B97D53" w14:textId="77FA62BB" w:rsidR="001E1307" w:rsidRPr="00163AF4" w:rsidRDefault="001E1307" w:rsidP="00B234CA">
      <w:pPr>
        <w:pStyle w:val="PargrafodaLista"/>
        <w:numPr>
          <w:ilvl w:val="0"/>
          <w:numId w:val="27"/>
        </w:numPr>
        <w:rPr>
          <w:color w:val="4C94D8" w:themeColor="text2" w:themeTint="80"/>
          <w:highlight w:val="yellow"/>
        </w:rPr>
      </w:pPr>
      <w:r w:rsidRPr="00163AF4">
        <w:rPr>
          <w:b/>
          <w:color w:val="4C94D8" w:themeColor="text2" w:themeTint="80"/>
        </w:rPr>
        <w:t>Custo Estimado (sem IVA):</w:t>
      </w:r>
      <w:r w:rsidR="00B234CA"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  <w:highlight w:val="yellow"/>
        </w:rPr>
        <w:t>2.500€ (valor total elegível)</w:t>
      </w:r>
    </w:p>
    <w:p w14:paraId="3CDC83AB" w14:textId="4C75D03F" w:rsidR="001E1307" w:rsidRPr="00163AF4" w:rsidRDefault="001E1307" w:rsidP="001E1307">
      <w:pPr>
        <w:pStyle w:val="PargrafodaLista"/>
        <w:numPr>
          <w:ilvl w:val="0"/>
          <w:numId w:val="27"/>
        </w:numPr>
        <w:rPr>
          <w:color w:val="4C94D8" w:themeColor="text2" w:themeTint="80"/>
          <w:highlight w:val="yellow"/>
        </w:rPr>
      </w:pPr>
      <w:r w:rsidRPr="00163AF4">
        <w:rPr>
          <w:color w:val="4C94D8" w:themeColor="text2" w:themeTint="80"/>
          <w:highlight w:val="yellow"/>
        </w:rPr>
        <w:t xml:space="preserve">Equivalente a 104€/mês </w:t>
      </w:r>
      <w:r w:rsidR="00D8658A">
        <w:rPr>
          <w:color w:val="4C94D8" w:themeColor="text2" w:themeTint="80"/>
          <w:highlight w:val="yellow"/>
        </w:rPr>
        <w:t>x</w:t>
      </w:r>
      <w:r w:rsidRPr="00163AF4">
        <w:rPr>
          <w:color w:val="4C94D8" w:themeColor="text2" w:themeTint="80"/>
          <w:highlight w:val="yellow"/>
        </w:rPr>
        <w:t xml:space="preserve"> 24 meses para efeitos de planeamento financeiro</w:t>
      </w:r>
    </w:p>
    <w:p w14:paraId="01A2378B" w14:textId="3AEDA810" w:rsidR="001E1307" w:rsidRPr="00163AF4" w:rsidRDefault="001E1307" w:rsidP="00B234CA">
      <w:pPr>
        <w:pStyle w:val="PargrafodaLista"/>
        <w:numPr>
          <w:ilvl w:val="0"/>
          <w:numId w:val="27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Data Prevista da Fatura:</w:t>
      </w:r>
      <w:r w:rsidR="00B234CA"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</w:rPr>
        <w:t>Faturação faseada entre janeiro de 2025 e dezembro de 2026 (conforme necessidade de validações)</w:t>
      </w:r>
    </w:p>
    <w:p w14:paraId="6259F866" w14:textId="5BB3A1D0" w:rsidR="001E1307" w:rsidRPr="00163AF4" w:rsidRDefault="001E1307" w:rsidP="00B234CA">
      <w:pPr>
        <w:pStyle w:val="PargrafodaLista"/>
        <w:numPr>
          <w:ilvl w:val="0"/>
          <w:numId w:val="27"/>
        </w:numPr>
        <w:rPr>
          <w:color w:val="4C94D8" w:themeColor="text2" w:themeTint="80"/>
        </w:rPr>
      </w:pPr>
      <w:r w:rsidRPr="00163AF4">
        <w:rPr>
          <w:b/>
          <w:color w:val="4C94D8" w:themeColor="text2" w:themeTint="80"/>
        </w:rPr>
        <w:t>Justificação:</w:t>
      </w:r>
      <w:r w:rsidR="00B234CA" w:rsidRPr="00163AF4">
        <w:rPr>
          <w:color w:val="4C94D8" w:themeColor="text2" w:themeTint="80"/>
        </w:rPr>
        <w:t xml:space="preserve"> </w:t>
      </w:r>
      <w:r w:rsidRPr="00163AF4">
        <w:rPr>
          <w:color w:val="4C94D8" w:themeColor="text2" w:themeTint="80"/>
        </w:rPr>
        <w:t>A validação de despesas por um ROC/Contabilista Certificado é obrigatória para garantir a conformidade com as regras do programa e evitar cortes no financiamento. Este serviço assegura que todas as despesas são corretamente registadas, justificadas e apresentadas às entidades competentes. Garante transparência, rigor financeiro e cumprimento das normas legais e fiscais. Sem este apoio, a candidatura poderia ser rejeitada ou penalizada. Trata-se de uma despesa elegível e estratégica para o sucesso do projeto.</w:t>
      </w:r>
    </w:p>
    <w:p w14:paraId="7630CD41" w14:textId="77777777" w:rsidR="00A441E8" w:rsidRDefault="00A441E8" w:rsidP="00EA5AD7"/>
    <w:p w14:paraId="1A7FB228" w14:textId="77777777" w:rsidR="00A441E8" w:rsidRPr="00EA5AD7" w:rsidRDefault="00A441E8" w:rsidP="00EA5AD7"/>
    <w:p w14:paraId="2FFA1BAF" w14:textId="77777777" w:rsidR="00D904C8" w:rsidRPr="00094CAE" w:rsidRDefault="00D904C8" w:rsidP="0015134D">
      <w:pPr>
        <w:rPr>
          <w:rPrChange w:id="51" w:author="Nuno Portela" w:date="2025-10-23T16:52:00Z" w16du:dateUtc="2025-10-23T15:52:00Z">
            <w:rPr>
              <w:lang w:val="en-US"/>
            </w:rPr>
          </w:rPrChange>
        </w:rPr>
      </w:pPr>
    </w:p>
    <w:p w14:paraId="656E3B41" w14:textId="4DC8D235" w:rsidR="008F1C4C" w:rsidRPr="008F1C4C" w:rsidRDefault="008F1C4C" w:rsidP="0015134D">
      <w:pPr>
        <w:rPr>
          <w:lang w:val="en-US"/>
        </w:rPr>
      </w:pPr>
      <w:r>
        <w:rPr>
          <w:lang w:val="en-US"/>
        </w:rPr>
        <w:t>---</w:t>
      </w:r>
    </w:p>
    <w:p w14:paraId="75C3D5BA" w14:textId="77777777" w:rsidR="00D904C8" w:rsidRPr="008F1C4C" w:rsidRDefault="00D904C8" w:rsidP="0015134D">
      <w:pPr>
        <w:rPr>
          <w:lang w:val="en-US"/>
        </w:rPr>
      </w:pPr>
    </w:p>
    <w:p w14:paraId="489DB7F2" w14:textId="77777777" w:rsidR="0015134D" w:rsidRPr="0015134D" w:rsidRDefault="0015134D" w:rsidP="0015134D">
      <w:pPr>
        <w:numPr>
          <w:ilvl w:val="0"/>
          <w:numId w:val="5"/>
        </w:numPr>
      </w:pPr>
      <w:r w:rsidRPr="0015134D">
        <w:rPr>
          <w:b/>
          <w:bCs/>
        </w:rPr>
        <w:t>Tipo de Despesa:</w:t>
      </w:r>
      <w:r w:rsidRPr="0015134D">
        <w:t xml:space="preserve"> (Ex: Aquisição de software, subscrição de SaaS, compra de equipamentos, contratação de técnicos/gestores, consultoria, formação, custos de ROC/Contabilista Certificado para validação de despesas).</w:t>
      </w:r>
    </w:p>
    <w:p w14:paraId="65A691DC" w14:textId="77777777" w:rsidR="0015134D" w:rsidRPr="0015134D" w:rsidRDefault="0015134D" w:rsidP="0015134D">
      <w:pPr>
        <w:numPr>
          <w:ilvl w:val="0"/>
          <w:numId w:val="5"/>
        </w:numPr>
      </w:pPr>
      <w:r w:rsidRPr="0015134D">
        <w:rPr>
          <w:b/>
          <w:bCs/>
        </w:rPr>
        <w:t>Descrição Detalhada:</w:t>
      </w:r>
      <w:r w:rsidRPr="0015134D">
        <w:t xml:space="preserve"> O que vai adquirir/contratar?</w:t>
      </w:r>
    </w:p>
    <w:p w14:paraId="423681AF" w14:textId="77777777" w:rsidR="0015134D" w:rsidRPr="0015134D" w:rsidRDefault="0015134D" w:rsidP="0015134D">
      <w:pPr>
        <w:numPr>
          <w:ilvl w:val="0"/>
          <w:numId w:val="5"/>
        </w:numPr>
      </w:pPr>
      <w:r w:rsidRPr="0015134D">
        <w:rPr>
          <w:b/>
          <w:bCs/>
        </w:rPr>
        <w:t>Custo Estimado (sem IVA):</w:t>
      </w:r>
    </w:p>
    <w:p w14:paraId="4019EB78" w14:textId="77777777" w:rsidR="0015134D" w:rsidRPr="0015134D" w:rsidRDefault="0015134D" w:rsidP="0015134D">
      <w:pPr>
        <w:numPr>
          <w:ilvl w:val="0"/>
          <w:numId w:val="5"/>
        </w:numPr>
      </w:pPr>
      <w:r w:rsidRPr="0015134D">
        <w:rPr>
          <w:b/>
          <w:bCs/>
        </w:rPr>
        <w:t>Data Prevista da Fatura:</w:t>
      </w:r>
    </w:p>
    <w:p w14:paraId="3D6B2CB7" w14:textId="77777777" w:rsidR="0015134D" w:rsidRPr="0015134D" w:rsidRDefault="0015134D" w:rsidP="0015134D">
      <w:pPr>
        <w:numPr>
          <w:ilvl w:val="0"/>
          <w:numId w:val="5"/>
        </w:numPr>
      </w:pPr>
      <w:r w:rsidRPr="0015134D">
        <w:rPr>
          <w:b/>
          <w:bCs/>
        </w:rPr>
        <w:t>Justificação:</w:t>
      </w:r>
      <w:r w:rsidRPr="0015134D">
        <w:t xml:space="preserve"> Por que esta despesa é essencial para o seu projeto de IA? (</w:t>
      </w:r>
      <w:proofErr w:type="spellStart"/>
      <w:r w:rsidRPr="0015134D">
        <w:t>máx</w:t>
      </w:r>
      <w:proofErr w:type="spellEnd"/>
      <w:r w:rsidRPr="0015134D">
        <w:t>. 300 palavras)</w:t>
      </w:r>
    </w:p>
    <w:p w14:paraId="539F4551" w14:textId="77777777" w:rsidR="0015134D" w:rsidRPr="0015134D" w:rsidRDefault="0015134D" w:rsidP="0015134D">
      <w:r w:rsidRPr="0015134D">
        <w:rPr>
          <w:b/>
          <w:bCs/>
        </w:rPr>
        <w:t>Exemplos de Despesas Elegíveis:</w:t>
      </w:r>
    </w:p>
    <w:p w14:paraId="2033104A" w14:textId="77777777" w:rsidR="0015134D" w:rsidRPr="0015134D" w:rsidRDefault="0015134D" w:rsidP="0015134D">
      <w:pPr>
        <w:numPr>
          <w:ilvl w:val="0"/>
          <w:numId w:val="2"/>
        </w:numPr>
      </w:pPr>
      <w:r w:rsidRPr="0015134D">
        <w:t xml:space="preserve">Software de IA (incluindo subscrições como </w:t>
      </w:r>
      <w:proofErr w:type="spellStart"/>
      <w:r w:rsidRPr="0015134D">
        <w:t>Copilot</w:t>
      </w:r>
      <w:proofErr w:type="spellEnd"/>
      <w:r w:rsidRPr="0015134D">
        <w:t>, Gemini, Claude).</w:t>
      </w:r>
    </w:p>
    <w:p w14:paraId="6204B4E2" w14:textId="77777777" w:rsidR="0015134D" w:rsidRPr="0015134D" w:rsidRDefault="0015134D" w:rsidP="0015134D">
      <w:pPr>
        <w:numPr>
          <w:ilvl w:val="0"/>
          <w:numId w:val="2"/>
        </w:numPr>
      </w:pPr>
      <w:r w:rsidRPr="0015134D">
        <w:lastRenderedPageBreak/>
        <w:t>Equipamentos necessários para integrar as soluções de IA.</w:t>
      </w:r>
    </w:p>
    <w:p w14:paraId="699C1F4F" w14:textId="77777777" w:rsidR="0015134D" w:rsidRPr="0015134D" w:rsidRDefault="0015134D" w:rsidP="0015134D">
      <w:pPr>
        <w:numPr>
          <w:ilvl w:val="0"/>
          <w:numId w:val="2"/>
        </w:numPr>
      </w:pPr>
      <w:r w:rsidRPr="0015134D">
        <w:t>Contratação de até 2 técnicos/gestores dedicados ao projeto (até 80.000€ por posto de trabalho, por 24 meses).</w:t>
      </w:r>
    </w:p>
    <w:p w14:paraId="256A1868" w14:textId="77777777" w:rsidR="0015134D" w:rsidRPr="0015134D" w:rsidRDefault="0015134D" w:rsidP="0015134D">
      <w:pPr>
        <w:numPr>
          <w:ilvl w:val="0"/>
          <w:numId w:val="2"/>
        </w:numPr>
      </w:pPr>
      <w:r w:rsidRPr="0015134D">
        <w:t>Serviços de consultoria e formação para a integração da IA.</w:t>
      </w:r>
    </w:p>
    <w:p w14:paraId="7237072C" w14:textId="77777777" w:rsidR="0015134D" w:rsidRPr="0015134D" w:rsidRDefault="0015134D" w:rsidP="0015134D">
      <w:pPr>
        <w:numPr>
          <w:ilvl w:val="0"/>
          <w:numId w:val="2"/>
        </w:numPr>
      </w:pPr>
      <w:r w:rsidRPr="0015134D">
        <w:t>Custos com contabilistas certificados/revisores oficiais de contas para validação de despesas (até 2.500€).</w:t>
      </w:r>
    </w:p>
    <w:p w14:paraId="441B286F" w14:textId="3EF70149" w:rsidR="0015134D" w:rsidRPr="0015134D" w:rsidRDefault="0015134D" w:rsidP="0015134D"/>
    <w:p w14:paraId="60EAF121" w14:textId="77777777" w:rsidR="0015134D" w:rsidRPr="0015134D" w:rsidRDefault="0015134D" w:rsidP="00A67E18">
      <w:pPr>
        <w:pStyle w:val="Ttulo2"/>
      </w:pPr>
      <w:r w:rsidRPr="0015134D">
        <w:t>Parte 4: Impacto Esperado do Projeto</w:t>
      </w:r>
    </w:p>
    <w:p w14:paraId="303171C8" w14:textId="77777777" w:rsidR="0015134D" w:rsidRPr="0015134D" w:rsidRDefault="0015134D" w:rsidP="0015134D">
      <w:r w:rsidRPr="0015134D">
        <w:t>Queremos saber como o projeto vai beneficiar a sua empresa:</w:t>
      </w:r>
    </w:p>
    <w:p w14:paraId="73E6C39E" w14:textId="77777777" w:rsidR="0015134D" w:rsidRPr="0015134D" w:rsidRDefault="0015134D" w:rsidP="0015134D">
      <w:pPr>
        <w:numPr>
          <w:ilvl w:val="0"/>
          <w:numId w:val="7"/>
        </w:numPr>
      </w:pPr>
      <w:r w:rsidRPr="0015134D">
        <w:rPr>
          <w:b/>
          <w:bCs/>
        </w:rPr>
        <w:t>Criação de Emprego:</w:t>
      </w:r>
      <w:r w:rsidRPr="0015134D">
        <w:t xml:space="preserve"> </w:t>
      </w:r>
    </w:p>
    <w:p w14:paraId="76EB8CEA" w14:textId="77777777" w:rsidR="0015134D" w:rsidRPr="0015134D" w:rsidRDefault="0015134D" w:rsidP="0015134D">
      <w:pPr>
        <w:numPr>
          <w:ilvl w:val="1"/>
          <w:numId w:val="7"/>
        </w:numPr>
      </w:pPr>
      <w:r w:rsidRPr="0015134D">
        <w:t>Quantos postos de trabalho líquidos (novos) prevê criar diretamente com este projeto?</w:t>
      </w:r>
    </w:p>
    <w:p w14:paraId="59F9936A" w14:textId="31AE3B33" w:rsidR="00CE63D1" w:rsidRDefault="0015134D" w:rsidP="00CE63D1">
      <w:pPr>
        <w:numPr>
          <w:ilvl w:val="1"/>
          <w:numId w:val="7"/>
        </w:numPr>
      </w:pPr>
      <w:r w:rsidRPr="0015134D">
        <w:rPr>
          <w:i/>
          <w:iCs/>
        </w:rPr>
        <w:t>Nota: A criação de 1 ou mais postos de trabalho pode aumentar a pontuação da sua candidatura.</w:t>
      </w:r>
    </w:p>
    <w:p w14:paraId="30F05523" w14:textId="77777777" w:rsidR="00CE63D1" w:rsidRPr="00CE63D1" w:rsidRDefault="00CE63D1" w:rsidP="00CE63D1">
      <w:pPr>
        <w:ind w:left="708"/>
        <w:rPr>
          <w:color w:val="4C94D8" w:themeColor="text2" w:themeTint="80"/>
        </w:rPr>
      </w:pPr>
      <w:r w:rsidRPr="00CE63D1">
        <w:rPr>
          <w:color w:val="4C94D8" w:themeColor="text2" w:themeTint="80"/>
        </w:rPr>
        <w:t xml:space="preserve">Prevemos a criação de </w:t>
      </w:r>
      <w:r w:rsidRPr="00CE63D1">
        <w:rPr>
          <w:b/>
          <w:bCs/>
          <w:color w:val="4C94D8" w:themeColor="text2" w:themeTint="80"/>
        </w:rPr>
        <w:t>1 posto de trabalho técnico especializado em IA</w:t>
      </w:r>
      <w:r w:rsidRPr="00CE63D1">
        <w:rPr>
          <w:color w:val="4C94D8" w:themeColor="text2" w:themeTint="80"/>
        </w:rPr>
        <w:t>.</w:t>
      </w:r>
    </w:p>
    <w:p w14:paraId="0EFEDDAF" w14:textId="77777777" w:rsidR="00CE63D1" w:rsidRPr="00CE63D1" w:rsidRDefault="00CE63D1" w:rsidP="00CE63D1">
      <w:pPr>
        <w:ind w:left="708"/>
        <w:rPr>
          <w:color w:val="4C94D8" w:themeColor="text2" w:themeTint="80"/>
        </w:rPr>
      </w:pPr>
      <w:r w:rsidRPr="00CE63D1">
        <w:rPr>
          <w:color w:val="4C94D8" w:themeColor="text2" w:themeTint="80"/>
        </w:rPr>
        <w:t>Este profissional será responsável pela integração de modelos de IA nos nossos processos internos, desenvolvimento de agentes de IA para clientes e apoio à equipa de engenharia no uso de ferramentas inteligentes.</w:t>
      </w:r>
    </w:p>
    <w:p w14:paraId="628B3E5D" w14:textId="77777777" w:rsidR="00CE63D1" w:rsidRPr="00CE63D1" w:rsidRDefault="00CE63D1" w:rsidP="00CE63D1">
      <w:pPr>
        <w:ind w:left="708"/>
      </w:pPr>
      <w:r w:rsidRPr="00CE63D1">
        <w:rPr>
          <w:color w:val="4C94D8" w:themeColor="text2" w:themeTint="80"/>
        </w:rPr>
        <w:t>A existência de um recurso dedicado é essencial para garantir a implementação, evolução e manutenção das soluções de IA, bem como para acelerar a inovação dentro da empresa.</w:t>
      </w:r>
    </w:p>
    <w:p w14:paraId="22B076F0" w14:textId="77777777" w:rsidR="00CE63D1" w:rsidRPr="0015134D" w:rsidRDefault="00CE63D1" w:rsidP="00CE63D1">
      <w:pPr>
        <w:ind w:left="360"/>
      </w:pPr>
    </w:p>
    <w:p w14:paraId="57190577" w14:textId="77777777" w:rsidR="0015134D" w:rsidRPr="0015134D" w:rsidRDefault="0015134D" w:rsidP="0015134D">
      <w:pPr>
        <w:numPr>
          <w:ilvl w:val="0"/>
          <w:numId w:val="7"/>
        </w:numPr>
      </w:pPr>
      <w:r w:rsidRPr="0015134D">
        <w:rPr>
          <w:b/>
          <w:bCs/>
        </w:rPr>
        <w:t>Crescimento da Empresa (Valor Acrescentado Bruto - VAB):</w:t>
      </w:r>
      <w:r w:rsidRPr="0015134D">
        <w:t xml:space="preserve"> </w:t>
      </w:r>
    </w:p>
    <w:p w14:paraId="75F39CC4" w14:textId="77777777" w:rsidR="0015134D" w:rsidRPr="0015134D" w:rsidRDefault="0015134D" w:rsidP="0015134D">
      <w:pPr>
        <w:numPr>
          <w:ilvl w:val="1"/>
          <w:numId w:val="7"/>
        </w:numPr>
      </w:pPr>
      <w:r w:rsidRPr="0015134D">
        <w:t>Qual o crescimento percentual do VAB que espera alcançar com este projeto?</w:t>
      </w:r>
    </w:p>
    <w:p w14:paraId="1DD1F2AE" w14:textId="77777777" w:rsidR="0015134D" w:rsidRPr="0015134D" w:rsidRDefault="0015134D" w:rsidP="0015134D">
      <w:pPr>
        <w:numPr>
          <w:ilvl w:val="1"/>
          <w:numId w:val="7"/>
        </w:numPr>
      </w:pPr>
      <w:r w:rsidRPr="0015134D">
        <w:rPr>
          <w:i/>
          <w:iCs/>
        </w:rPr>
        <w:t>Nota: É esperado um crescimento mínimo de 2% (Micro/Pequena Empresa) ou 5% (Média Empresa).</w:t>
      </w:r>
    </w:p>
    <w:p w14:paraId="1A57D135" w14:textId="77777777" w:rsidR="0015134D" w:rsidRDefault="0015134D" w:rsidP="0015134D">
      <w:pPr>
        <w:numPr>
          <w:ilvl w:val="1"/>
          <w:numId w:val="7"/>
        </w:numPr>
      </w:pPr>
      <w:r w:rsidRPr="0015134D">
        <w:t xml:space="preserve">Se a sua empresa é nova e não tem VAB </w:t>
      </w:r>
      <w:proofErr w:type="spellStart"/>
      <w:r w:rsidRPr="0015134D">
        <w:t>pré-projeto</w:t>
      </w:r>
      <w:proofErr w:type="spellEnd"/>
      <w:r w:rsidRPr="0015134D">
        <w:t>, qual o nível de Valor Acrescentado (VAB/VBP) que espera atingir?</w:t>
      </w:r>
    </w:p>
    <w:p w14:paraId="723198EF" w14:textId="1A0B4295" w:rsidR="003D7EFE" w:rsidRPr="003D7EFE" w:rsidRDefault="003D7EFE" w:rsidP="003D7EFE">
      <w:pPr>
        <w:ind w:left="720"/>
        <w:rPr>
          <w:color w:val="4C94D8" w:themeColor="text2" w:themeTint="80"/>
        </w:rPr>
      </w:pPr>
      <w:r w:rsidRPr="003D7EFE">
        <w:rPr>
          <w:color w:val="4C94D8" w:themeColor="text2" w:themeTint="80"/>
        </w:rPr>
        <w:t xml:space="preserve">Com este projeto, estimamos um </w:t>
      </w:r>
      <w:r w:rsidRPr="003D7EFE">
        <w:rPr>
          <w:b/>
          <w:bCs/>
          <w:color w:val="4C94D8" w:themeColor="text2" w:themeTint="80"/>
        </w:rPr>
        <w:t xml:space="preserve">crescimento do VAB entre </w:t>
      </w:r>
      <w:r w:rsidR="00915F03">
        <w:rPr>
          <w:b/>
          <w:bCs/>
          <w:color w:val="4C94D8" w:themeColor="text2" w:themeTint="80"/>
        </w:rPr>
        <w:t>3</w:t>
      </w:r>
      <w:r w:rsidRPr="003D7EFE">
        <w:rPr>
          <w:b/>
          <w:bCs/>
          <w:color w:val="4C94D8" w:themeColor="text2" w:themeTint="80"/>
        </w:rPr>
        <w:t xml:space="preserve">% e </w:t>
      </w:r>
      <w:r w:rsidR="00915F03">
        <w:rPr>
          <w:b/>
          <w:bCs/>
          <w:color w:val="4C94D8" w:themeColor="text2" w:themeTint="80"/>
        </w:rPr>
        <w:t>7</w:t>
      </w:r>
      <w:r w:rsidRPr="003D7EFE">
        <w:rPr>
          <w:b/>
          <w:bCs/>
          <w:color w:val="4C94D8" w:themeColor="text2" w:themeTint="80"/>
        </w:rPr>
        <w:t>%</w:t>
      </w:r>
      <w:r w:rsidRPr="003D7EFE">
        <w:rPr>
          <w:color w:val="4C94D8" w:themeColor="text2" w:themeTint="80"/>
        </w:rPr>
        <w:t>.</w:t>
      </w:r>
    </w:p>
    <w:p w14:paraId="73C4FEFC" w14:textId="77777777" w:rsidR="003D7EFE" w:rsidRPr="003D7EFE" w:rsidRDefault="003D7EFE" w:rsidP="003D7EFE">
      <w:pPr>
        <w:ind w:left="720"/>
        <w:rPr>
          <w:color w:val="4C94D8" w:themeColor="text2" w:themeTint="80"/>
        </w:rPr>
      </w:pPr>
      <w:r w:rsidRPr="003D7EFE">
        <w:rPr>
          <w:color w:val="4C94D8" w:themeColor="text2" w:themeTint="80"/>
        </w:rPr>
        <w:t>Esta previsão é suportada por vários fatores concretos:</w:t>
      </w:r>
    </w:p>
    <w:p w14:paraId="6776F49E" w14:textId="77777777" w:rsidR="003D7EFE" w:rsidRPr="003D7EFE" w:rsidRDefault="003D7EFE" w:rsidP="003D7EFE">
      <w:pPr>
        <w:numPr>
          <w:ilvl w:val="0"/>
          <w:numId w:val="14"/>
        </w:numPr>
        <w:rPr>
          <w:color w:val="4C94D8" w:themeColor="text2" w:themeTint="80"/>
        </w:rPr>
      </w:pPr>
      <w:r w:rsidRPr="003D7EFE">
        <w:rPr>
          <w:color w:val="4C94D8" w:themeColor="text2" w:themeTint="80"/>
        </w:rPr>
        <w:t>Aumento da produtividade e eficiência das equipas;</w:t>
      </w:r>
    </w:p>
    <w:p w14:paraId="599340F7" w14:textId="77777777" w:rsidR="003D7EFE" w:rsidRPr="003D7EFE" w:rsidRDefault="003D7EFE" w:rsidP="003D7EFE">
      <w:pPr>
        <w:numPr>
          <w:ilvl w:val="0"/>
          <w:numId w:val="14"/>
        </w:numPr>
        <w:rPr>
          <w:color w:val="4C94D8" w:themeColor="text2" w:themeTint="80"/>
        </w:rPr>
      </w:pPr>
      <w:r w:rsidRPr="003D7EFE">
        <w:rPr>
          <w:color w:val="4C94D8" w:themeColor="text2" w:themeTint="80"/>
        </w:rPr>
        <w:t>Redução de tempo de desenvolvimento e de retrabalho (menos bugs, melhor documentação, testes automáticos);</w:t>
      </w:r>
    </w:p>
    <w:p w14:paraId="01302F55" w14:textId="77777777" w:rsidR="003D7EFE" w:rsidRPr="003D7EFE" w:rsidRDefault="003D7EFE" w:rsidP="003D7EFE">
      <w:pPr>
        <w:numPr>
          <w:ilvl w:val="0"/>
          <w:numId w:val="14"/>
        </w:numPr>
        <w:rPr>
          <w:color w:val="4C94D8" w:themeColor="text2" w:themeTint="80"/>
        </w:rPr>
      </w:pPr>
      <w:r w:rsidRPr="003D7EFE">
        <w:rPr>
          <w:color w:val="4C94D8" w:themeColor="text2" w:themeTint="80"/>
        </w:rPr>
        <w:t>Entregas mais rápidas (melhor time-to-</w:t>
      </w:r>
      <w:proofErr w:type="spellStart"/>
      <w:r w:rsidRPr="003D7EFE">
        <w:rPr>
          <w:color w:val="4C94D8" w:themeColor="text2" w:themeTint="80"/>
        </w:rPr>
        <w:t>market</w:t>
      </w:r>
      <w:proofErr w:type="spellEnd"/>
      <w:r w:rsidRPr="003D7EFE">
        <w:rPr>
          <w:color w:val="4C94D8" w:themeColor="text2" w:themeTint="80"/>
        </w:rPr>
        <w:t>);</w:t>
      </w:r>
    </w:p>
    <w:p w14:paraId="30947D10" w14:textId="77777777" w:rsidR="003D7EFE" w:rsidRPr="003D7EFE" w:rsidRDefault="003D7EFE" w:rsidP="003D7EFE">
      <w:pPr>
        <w:numPr>
          <w:ilvl w:val="0"/>
          <w:numId w:val="14"/>
        </w:numPr>
        <w:rPr>
          <w:color w:val="4C94D8" w:themeColor="text2" w:themeTint="80"/>
        </w:rPr>
      </w:pPr>
      <w:r w:rsidRPr="003D7EFE">
        <w:rPr>
          <w:color w:val="4C94D8" w:themeColor="text2" w:themeTint="80"/>
        </w:rPr>
        <w:lastRenderedPageBreak/>
        <w:t>Melhoria da qualidade técnica e da performance dos projetos;</w:t>
      </w:r>
    </w:p>
    <w:p w14:paraId="4B8E9698" w14:textId="77777777" w:rsidR="003D7EFE" w:rsidRPr="003D7EFE" w:rsidRDefault="003D7EFE" w:rsidP="003D7EFE">
      <w:pPr>
        <w:numPr>
          <w:ilvl w:val="0"/>
          <w:numId w:val="14"/>
        </w:numPr>
        <w:rPr>
          <w:color w:val="4C94D8" w:themeColor="text2" w:themeTint="80"/>
        </w:rPr>
      </w:pPr>
      <w:r w:rsidRPr="003D7EFE">
        <w:rPr>
          <w:color w:val="4C94D8" w:themeColor="text2" w:themeTint="80"/>
        </w:rPr>
        <w:t xml:space="preserve">Criação de uma nova </w:t>
      </w:r>
      <w:r w:rsidRPr="003D7EFE">
        <w:rPr>
          <w:b/>
          <w:bCs/>
          <w:color w:val="4C94D8" w:themeColor="text2" w:themeTint="80"/>
        </w:rPr>
        <w:t>oferta premium baseada em IA</w:t>
      </w:r>
      <w:r w:rsidRPr="003D7EFE">
        <w:rPr>
          <w:color w:val="4C94D8" w:themeColor="text2" w:themeTint="80"/>
        </w:rPr>
        <w:t>, com maior valor por projeto;</w:t>
      </w:r>
    </w:p>
    <w:p w14:paraId="38342B02" w14:textId="77777777" w:rsidR="003D7EFE" w:rsidRPr="003D7EFE" w:rsidRDefault="003D7EFE" w:rsidP="003D7EFE">
      <w:pPr>
        <w:numPr>
          <w:ilvl w:val="0"/>
          <w:numId w:val="14"/>
        </w:numPr>
        <w:rPr>
          <w:color w:val="4C94D8" w:themeColor="text2" w:themeTint="80"/>
        </w:rPr>
      </w:pPr>
      <w:r w:rsidRPr="003D7EFE">
        <w:rPr>
          <w:color w:val="4C94D8" w:themeColor="text2" w:themeTint="80"/>
        </w:rPr>
        <w:t>Maior competitividade e capacidade de captar clientes de maior dimensão;</w:t>
      </w:r>
    </w:p>
    <w:p w14:paraId="1DC06C26" w14:textId="40AB3695" w:rsidR="003D7EFE" w:rsidRPr="003D7EFE" w:rsidRDefault="003D7EFE" w:rsidP="00915F03">
      <w:pPr>
        <w:numPr>
          <w:ilvl w:val="0"/>
          <w:numId w:val="14"/>
        </w:numPr>
        <w:rPr>
          <w:color w:val="4C94D8" w:themeColor="text2" w:themeTint="80"/>
        </w:rPr>
      </w:pPr>
      <w:r w:rsidRPr="003D7EFE">
        <w:rPr>
          <w:color w:val="4C94D8" w:themeColor="text2" w:themeTint="80"/>
        </w:rPr>
        <w:t xml:space="preserve">Possibilidade de criar produtos, </w:t>
      </w:r>
      <w:proofErr w:type="spellStart"/>
      <w:r w:rsidRPr="003D7EFE">
        <w:rPr>
          <w:color w:val="4C94D8" w:themeColor="text2" w:themeTint="80"/>
        </w:rPr>
        <w:t>frameworks</w:t>
      </w:r>
      <w:proofErr w:type="spellEnd"/>
      <w:r w:rsidRPr="003D7EFE">
        <w:rPr>
          <w:color w:val="4C94D8" w:themeColor="text2" w:themeTint="80"/>
        </w:rPr>
        <w:t xml:space="preserve"> ou agentes de IA reutilizáveis, aumentando margens.</w:t>
      </w:r>
    </w:p>
    <w:p w14:paraId="7A01BC2D" w14:textId="77777777" w:rsidR="003D7EFE" w:rsidRPr="003D7EFE" w:rsidRDefault="003D7EFE" w:rsidP="003D7EFE">
      <w:pPr>
        <w:ind w:left="720"/>
        <w:rPr>
          <w:color w:val="4C94D8" w:themeColor="text2" w:themeTint="80"/>
        </w:rPr>
      </w:pPr>
      <w:r w:rsidRPr="003D7EFE">
        <w:rPr>
          <w:color w:val="4C94D8" w:themeColor="text2" w:themeTint="80"/>
        </w:rPr>
        <w:t>A integração de IA permitirá à Softway produzir mais valor com os mesmos recursos ou com ligeiro reforço da equipa, aumentando assim o VAB de forma sustentável.</w:t>
      </w:r>
    </w:p>
    <w:p w14:paraId="04379B07" w14:textId="77777777" w:rsidR="003D7EFE" w:rsidRPr="0015134D" w:rsidRDefault="003D7EFE" w:rsidP="003D7EFE">
      <w:pPr>
        <w:ind w:left="720"/>
      </w:pPr>
    </w:p>
    <w:p w14:paraId="3601A97C" w14:textId="0192F741" w:rsidR="0015134D" w:rsidRPr="0015134D" w:rsidRDefault="0015134D" w:rsidP="0015134D"/>
    <w:p w14:paraId="78CFBB9B" w14:textId="6EF86195" w:rsidR="0015134D" w:rsidRPr="0015134D" w:rsidRDefault="0015134D" w:rsidP="00A67E18">
      <w:pPr>
        <w:pStyle w:val="Ttulo2"/>
      </w:pPr>
      <w:r w:rsidRPr="0015134D">
        <w:t>Documentos Necessários</w:t>
      </w:r>
    </w:p>
    <w:p w14:paraId="545D270A" w14:textId="77777777" w:rsidR="0015134D" w:rsidRPr="0015134D" w:rsidRDefault="0015134D" w:rsidP="0015134D">
      <w:r w:rsidRPr="0015134D">
        <w:t>Para que a sua candidatura seja completa, por favor, anexe os seguintes documentos:</w:t>
      </w:r>
    </w:p>
    <w:p w14:paraId="14AF7CAF" w14:textId="77777777" w:rsidR="0015134D" w:rsidRPr="0015134D" w:rsidRDefault="0015134D" w:rsidP="0015134D">
      <w:r w:rsidRPr="0015134D">
        <w:rPr>
          <w:b/>
          <w:bCs/>
        </w:rPr>
        <w:t>Documentos Obrigatórios:</w:t>
      </w:r>
    </w:p>
    <w:p w14:paraId="2B4EF515" w14:textId="77777777" w:rsidR="0015134D" w:rsidRPr="0015134D" w:rsidRDefault="0015134D" w:rsidP="0015134D">
      <w:pPr>
        <w:numPr>
          <w:ilvl w:val="0"/>
          <w:numId w:val="12"/>
        </w:numPr>
      </w:pPr>
      <w:r w:rsidRPr="0015134D">
        <w:rPr>
          <w:b/>
          <w:bCs/>
        </w:rPr>
        <w:t>Certificação Eletrónica de PME</w:t>
      </w:r>
      <w:r w:rsidRPr="0015134D">
        <w:t xml:space="preserve"> (emitida pelo IAPMEI, válida).</w:t>
      </w:r>
    </w:p>
    <w:p w14:paraId="0F1CE041" w14:textId="77777777" w:rsidR="0015134D" w:rsidRPr="0015134D" w:rsidRDefault="0015134D" w:rsidP="0015134D">
      <w:pPr>
        <w:numPr>
          <w:ilvl w:val="0"/>
          <w:numId w:val="12"/>
        </w:numPr>
      </w:pPr>
      <w:r w:rsidRPr="0015134D">
        <w:rPr>
          <w:b/>
          <w:bCs/>
        </w:rPr>
        <w:t>Informação Empresarial Simplificada (IES)</w:t>
      </w:r>
      <w:r w:rsidRPr="0015134D">
        <w:t xml:space="preserve"> dos últimos dois anos (2023 e 2024).</w:t>
      </w:r>
    </w:p>
    <w:p w14:paraId="61D3C4E0" w14:textId="77777777" w:rsidR="0015134D" w:rsidRPr="0015134D" w:rsidRDefault="0015134D" w:rsidP="0015134D">
      <w:pPr>
        <w:numPr>
          <w:ilvl w:val="0"/>
          <w:numId w:val="12"/>
        </w:numPr>
      </w:pPr>
      <w:r w:rsidRPr="0015134D">
        <w:rPr>
          <w:b/>
          <w:bCs/>
        </w:rPr>
        <w:t>Certidões de Não Dívida</w:t>
      </w:r>
      <w:r w:rsidRPr="0015134D">
        <w:t xml:space="preserve"> à Autoridade Tributária e à Segurança Social (ou autorização para consulta).</w:t>
      </w:r>
    </w:p>
    <w:p w14:paraId="1434A61C" w14:textId="77777777" w:rsidR="0015134D" w:rsidRPr="0015134D" w:rsidRDefault="0015134D" w:rsidP="0015134D">
      <w:pPr>
        <w:numPr>
          <w:ilvl w:val="0"/>
          <w:numId w:val="12"/>
        </w:numPr>
      </w:pPr>
      <w:r w:rsidRPr="0015134D">
        <w:rPr>
          <w:b/>
          <w:bCs/>
        </w:rPr>
        <w:t>Memória Descritiva do Projeto:</w:t>
      </w:r>
      <w:r w:rsidRPr="0015134D">
        <w:t xml:space="preserve"> Um documento detalhado que inclua: </w:t>
      </w:r>
    </w:p>
    <w:p w14:paraId="42D546C1" w14:textId="77777777" w:rsidR="0015134D" w:rsidRPr="0015134D" w:rsidRDefault="0015134D" w:rsidP="0015134D">
      <w:pPr>
        <w:numPr>
          <w:ilvl w:val="1"/>
          <w:numId w:val="12"/>
        </w:numPr>
      </w:pPr>
      <w:r w:rsidRPr="0015134D">
        <w:t>A caracterização técnica das soluções de IA.</w:t>
      </w:r>
    </w:p>
    <w:p w14:paraId="0B083801" w14:textId="77777777" w:rsidR="0015134D" w:rsidRPr="0015134D" w:rsidRDefault="0015134D" w:rsidP="0015134D">
      <w:pPr>
        <w:numPr>
          <w:ilvl w:val="1"/>
          <w:numId w:val="12"/>
        </w:numPr>
      </w:pPr>
      <w:r w:rsidRPr="0015134D">
        <w:t>A fundamentação dos custos de investimento.</w:t>
      </w:r>
    </w:p>
    <w:p w14:paraId="55592254" w14:textId="77777777" w:rsidR="0015134D" w:rsidRPr="0015134D" w:rsidRDefault="0015134D" w:rsidP="0015134D">
      <w:pPr>
        <w:numPr>
          <w:ilvl w:val="1"/>
          <w:numId w:val="12"/>
        </w:numPr>
      </w:pPr>
      <w:r w:rsidRPr="0015134D">
        <w:t>O calendário de execução física e financeira do projeto.</w:t>
      </w:r>
    </w:p>
    <w:p w14:paraId="5786D18C" w14:textId="77777777" w:rsidR="0015134D" w:rsidRPr="0015134D" w:rsidRDefault="0015134D" w:rsidP="0015134D">
      <w:pPr>
        <w:numPr>
          <w:ilvl w:val="0"/>
          <w:numId w:val="12"/>
        </w:numPr>
      </w:pPr>
      <w:r w:rsidRPr="0015134D">
        <w:rPr>
          <w:b/>
          <w:bCs/>
        </w:rPr>
        <w:t>Propostas/Orçamentos</w:t>
      </w:r>
      <w:r w:rsidRPr="0015134D">
        <w:t xml:space="preserve"> dos fornecedores para os investimentos previstos.</w:t>
      </w:r>
    </w:p>
    <w:p w14:paraId="6A21CA50" w14:textId="77777777" w:rsidR="0015134D" w:rsidRPr="0015134D" w:rsidRDefault="0015134D" w:rsidP="0015134D">
      <w:pPr>
        <w:numPr>
          <w:ilvl w:val="0"/>
          <w:numId w:val="12"/>
        </w:numPr>
      </w:pPr>
      <w:r w:rsidRPr="0015134D">
        <w:rPr>
          <w:b/>
          <w:bCs/>
        </w:rPr>
        <w:t>Fichas Técnicas</w:t>
      </w:r>
      <w:r w:rsidRPr="0015134D">
        <w:t xml:space="preserve"> de equipamentos ou software a adquirir.</w:t>
      </w:r>
    </w:p>
    <w:p w14:paraId="2D5B52D4" w14:textId="77777777" w:rsidR="0015134D" w:rsidRPr="0015134D" w:rsidRDefault="0015134D" w:rsidP="0015134D">
      <w:pPr>
        <w:numPr>
          <w:ilvl w:val="0"/>
          <w:numId w:val="12"/>
        </w:numPr>
      </w:pPr>
      <w:r w:rsidRPr="0015134D">
        <w:rPr>
          <w:b/>
          <w:bCs/>
        </w:rPr>
        <w:t>Declaração de Empresa Única</w:t>
      </w:r>
      <w:r w:rsidRPr="0015134D">
        <w:t xml:space="preserve"> (se aplicável, com organograma acionista).</w:t>
      </w:r>
    </w:p>
    <w:p w14:paraId="23855AD8" w14:textId="77777777" w:rsidR="0015134D" w:rsidRPr="0015134D" w:rsidRDefault="0015134D" w:rsidP="0015134D">
      <w:pPr>
        <w:numPr>
          <w:ilvl w:val="0"/>
          <w:numId w:val="12"/>
        </w:numPr>
      </w:pPr>
      <w:r w:rsidRPr="0015134D">
        <w:rPr>
          <w:b/>
          <w:bCs/>
        </w:rPr>
        <w:t>Comprovativo de IBAN</w:t>
      </w:r>
      <w:r w:rsidRPr="0015134D">
        <w:t xml:space="preserve"> da empresa.</w:t>
      </w:r>
    </w:p>
    <w:p w14:paraId="1721659A" w14:textId="77777777" w:rsidR="006911E4" w:rsidRDefault="006911E4"/>
    <w:sectPr w:rsidR="006911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E7E0F"/>
    <w:multiLevelType w:val="hybridMultilevel"/>
    <w:tmpl w:val="910E6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D372A"/>
    <w:multiLevelType w:val="multilevel"/>
    <w:tmpl w:val="FEBAE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C0216A"/>
    <w:multiLevelType w:val="multilevel"/>
    <w:tmpl w:val="36B63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A13CB2"/>
    <w:multiLevelType w:val="hybridMultilevel"/>
    <w:tmpl w:val="6944D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B41F6"/>
    <w:multiLevelType w:val="multilevel"/>
    <w:tmpl w:val="8C76F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4257973"/>
    <w:multiLevelType w:val="multilevel"/>
    <w:tmpl w:val="15468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B14E9E"/>
    <w:multiLevelType w:val="hybridMultilevel"/>
    <w:tmpl w:val="AC8E7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114B3B"/>
    <w:multiLevelType w:val="multilevel"/>
    <w:tmpl w:val="C0203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9E6449E"/>
    <w:multiLevelType w:val="hybridMultilevel"/>
    <w:tmpl w:val="24C61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D06574"/>
    <w:multiLevelType w:val="multilevel"/>
    <w:tmpl w:val="DBB08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B176B09"/>
    <w:multiLevelType w:val="multilevel"/>
    <w:tmpl w:val="162AB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894D83"/>
    <w:multiLevelType w:val="hybridMultilevel"/>
    <w:tmpl w:val="9B12A0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51186C"/>
    <w:multiLevelType w:val="hybridMultilevel"/>
    <w:tmpl w:val="4C06D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5A72CF"/>
    <w:multiLevelType w:val="hybridMultilevel"/>
    <w:tmpl w:val="82F0D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112AC2"/>
    <w:multiLevelType w:val="multilevel"/>
    <w:tmpl w:val="3BD0E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EF6DDE"/>
    <w:multiLevelType w:val="hybridMultilevel"/>
    <w:tmpl w:val="770EB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8E0C89"/>
    <w:multiLevelType w:val="multilevel"/>
    <w:tmpl w:val="23B09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20637D"/>
    <w:multiLevelType w:val="multilevel"/>
    <w:tmpl w:val="FBB60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E073D7"/>
    <w:multiLevelType w:val="hybridMultilevel"/>
    <w:tmpl w:val="B28C2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74081C"/>
    <w:multiLevelType w:val="hybridMultilevel"/>
    <w:tmpl w:val="B5867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987554"/>
    <w:multiLevelType w:val="multilevel"/>
    <w:tmpl w:val="B0041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04A76B9"/>
    <w:multiLevelType w:val="multilevel"/>
    <w:tmpl w:val="AD14650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892F6A"/>
    <w:multiLevelType w:val="multilevel"/>
    <w:tmpl w:val="64989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1C689B"/>
    <w:multiLevelType w:val="hybridMultilevel"/>
    <w:tmpl w:val="A9D29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C3747A"/>
    <w:multiLevelType w:val="hybridMultilevel"/>
    <w:tmpl w:val="81504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A24B1D"/>
    <w:multiLevelType w:val="hybridMultilevel"/>
    <w:tmpl w:val="C1209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736749"/>
    <w:multiLevelType w:val="hybridMultilevel"/>
    <w:tmpl w:val="60C6F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9038A2"/>
    <w:multiLevelType w:val="hybridMultilevel"/>
    <w:tmpl w:val="B8DC7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7F6D9F"/>
    <w:multiLevelType w:val="hybridMultilevel"/>
    <w:tmpl w:val="830A7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2526E3"/>
    <w:multiLevelType w:val="hybridMultilevel"/>
    <w:tmpl w:val="034CD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C636E1"/>
    <w:multiLevelType w:val="hybridMultilevel"/>
    <w:tmpl w:val="09C8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0C0C60"/>
    <w:multiLevelType w:val="multilevel"/>
    <w:tmpl w:val="05EC8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1412247"/>
    <w:multiLevelType w:val="hybridMultilevel"/>
    <w:tmpl w:val="487AE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282876"/>
    <w:multiLevelType w:val="hybridMultilevel"/>
    <w:tmpl w:val="D8AA7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4748EE"/>
    <w:multiLevelType w:val="hybridMultilevel"/>
    <w:tmpl w:val="0AC68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0438B0"/>
    <w:multiLevelType w:val="multilevel"/>
    <w:tmpl w:val="E6A6087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ED369F"/>
    <w:multiLevelType w:val="hybridMultilevel"/>
    <w:tmpl w:val="82823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2D63BD"/>
    <w:multiLevelType w:val="hybridMultilevel"/>
    <w:tmpl w:val="47E22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3338891">
    <w:abstractNumId w:val="2"/>
  </w:num>
  <w:num w:numId="2" w16cid:durableId="1394351321">
    <w:abstractNumId w:val="14"/>
  </w:num>
  <w:num w:numId="3" w16cid:durableId="1512137223">
    <w:abstractNumId w:val="20"/>
  </w:num>
  <w:num w:numId="4" w16cid:durableId="1585645877">
    <w:abstractNumId w:val="9"/>
  </w:num>
  <w:num w:numId="5" w16cid:durableId="1670402430">
    <w:abstractNumId w:val="22"/>
  </w:num>
  <w:num w:numId="6" w16cid:durableId="1864435345">
    <w:abstractNumId w:val="1"/>
  </w:num>
  <w:num w:numId="7" w16cid:durableId="197472609">
    <w:abstractNumId w:val="31"/>
  </w:num>
  <w:num w:numId="8" w16cid:durableId="23798902">
    <w:abstractNumId w:val="17"/>
  </w:num>
  <w:num w:numId="9" w16cid:durableId="392234988">
    <w:abstractNumId w:val="5"/>
  </w:num>
  <w:num w:numId="10" w16cid:durableId="536166961">
    <w:abstractNumId w:val="4"/>
  </w:num>
  <w:num w:numId="11" w16cid:durableId="554776136">
    <w:abstractNumId w:val="16"/>
  </w:num>
  <w:num w:numId="12" w16cid:durableId="590545295">
    <w:abstractNumId w:val="10"/>
  </w:num>
  <w:num w:numId="13" w16cid:durableId="621544868">
    <w:abstractNumId w:val="7"/>
  </w:num>
  <w:num w:numId="14" w16cid:durableId="961882028">
    <w:abstractNumId w:val="35"/>
  </w:num>
  <w:num w:numId="15" w16cid:durableId="2002812573">
    <w:abstractNumId w:val="13"/>
  </w:num>
  <w:num w:numId="16" w16cid:durableId="2022195972">
    <w:abstractNumId w:val="11"/>
  </w:num>
  <w:num w:numId="17" w16cid:durableId="1015109857">
    <w:abstractNumId w:val="28"/>
  </w:num>
  <w:num w:numId="18" w16cid:durableId="1307861016">
    <w:abstractNumId w:val="18"/>
  </w:num>
  <w:num w:numId="19" w16cid:durableId="1636719313">
    <w:abstractNumId w:val="25"/>
  </w:num>
  <w:num w:numId="20" w16cid:durableId="1881628286">
    <w:abstractNumId w:val="24"/>
  </w:num>
  <w:num w:numId="21" w16cid:durableId="149754638">
    <w:abstractNumId w:val="12"/>
  </w:num>
  <w:num w:numId="22" w16cid:durableId="1390108160">
    <w:abstractNumId w:val="26"/>
  </w:num>
  <w:num w:numId="23" w16cid:durableId="1411080758">
    <w:abstractNumId w:val="37"/>
  </w:num>
  <w:num w:numId="24" w16cid:durableId="848834101">
    <w:abstractNumId w:val="29"/>
  </w:num>
  <w:num w:numId="25" w16cid:durableId="1322346933">
    <w:abstractNumId w:val="6"/>
  </w:num>
  <w:num w:numId="26" w16cid:durableId="1700932069">
    <w:abstractNumId w:val="34"/>
  </w:num>
  <w:num w:numId="27" w16cid:durableId="919407992">
    <w:abstractNumId w:val="32"/>
  </w:num>
  <w:num w:numId="28" w16cid:durableId="440338022">
    <w:abstractNumId w:val="8"/>
  </w:num>
  <w:num w:numId="29" w16cid:durableId="2091197272">
    <w:abstractNumId w:val="3"/>
  </w:num>
  <w:num w:numId="30" w16cid:durableId="974868131">
    <w:abstractNumId w:val="0"/>
  </w:num>
  <w:num w:numId="31" w16cid:durableId="705374843">
    <w:abstractNumId w:val="33"/>
  </w:num>
  <w:num w:numId="32" w16cid:durableId="440150484">
    <w:abstractNumId w:val="23"/>
  </w:num>
  <w:num w:numId="33" w16cid:durableId="1644776770">
    <w:abstractNumId w:val="15"/>
  </w:num>
  <w:num w:numId="34" w16cid:durableId="1647516762">
    <w:abstractNumId w:val="30"/>
  </w:num>
  <w:num w:numId="35" w16cid:durableId="1228103491">
    <w:abstractNumId w:val="27"/>
  </w:num>
  <w:num w:numId="36" w16cid:durableId="1155802746">
    <w:abstractNumId w:val="19"/>
  </w:num>
  <w:num w:numId="37" w16cid:durableId="965281171">
    <w:abstractNumId w:val="36"/>
  </w:num>
  <w:num w:numId="38" w16cid:durableId="1179461849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uno Portela">
    <w15:presenceInfo w15:providerId="AD" w15:userId="S::nportela@softway.pt::57444791-35e7-4207-90f2-5961bf358139"/>
  </w15:person>
  <w15:person w15:author="Consulting TA">
    <w15:presenceInfo w15:providerId="Windows Live" w15:userId="85a155258dcb101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trackRevision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1E4"/>
    <w:rsid w:val="000046DC"/>
    <w:rsid w:val="00015969"/>
    <w:rsid w:val="0001779B"/>
    <w:rsid w:val="00056EB1"/>
    <w:rsid w:val="00057C19"/>
    <w:rsid w:val="000638E8"/>
    <w:rsid w:val="00080DA4"/>
    <w:rsid w:val="00090DFB"/>
    <w:rsid w:val="00094CAE"/>
    <w:rsid w:val="000A6829"/>
    <w:rsid w:val="000B096A"/>
    <w:rsid w:val="000C55DE"/>
    <w:rsid w:val="000D42E4"/>
    <w:rsid w:val="000E5EE9"/>
    <w:rsid w:val="000E6F4A"/>
    <w:rsid w:val="000F2849"/>
    <w:rsid w:val="000F6F9C"/>
    <w:rsid w:val="00100CDA"/>
    <w:rsid w:val="001055F5"/>
    <w:rsid w:val="00122F3F"/>
    <w:rsid w:val="00124526"/>
    <w:rsid w:val="00141610"/>
    <w:rsid w:val="00143C66"/>
    <w:rsid w:val="0015134D"/>
    <w:rsid w:val="001541C3"/>
    <w:rsid w:val="001565EB"/>
    <w:rsid w:val="00163AF4"/>
    <w:rsid w:val="001751D4"/>
    <w:rsid w:val="001858CC"/>
    <w:rsid w:val="001974B1"/>
    <w:rsid w:val="001A4F83"/>
    <w:rsid w:val="001A6410"/>
    <w:rsid w:val="001A7D33"/>
    <w:rsid w:val="001B21FA"/>
    <w:rsid w:val="001B4078"/>
    <w:rsid w:val="001C37D8"/>
    <w:rsid w:val="001D3296"/>
    <w:rsid w:val="001D405E"/>
    <w:rsid w:val="001E1307"/>
    <w:rsid w:val="001E2D83"/>
    <w:rsid w:val="001F3833"/>
    <w:rsid w:val="002040DE"/>
    <w:rsid w:val="0021142E"/>
    <w:rsid w:val="00226949"/>
    <w:rsid w:val="0023130E"/>
    <w:rsid w:val="0025529C"/>
    <w:rsid w:val="00264A69"/>
    <w:rsid w:val="0027628C"/>
    <w:rsid w:val="00280BB1"/>
    <w:rsid w:val="00286F81"/>
    <w:rsid w:val="002B5230"/>
    <w:rsid w:val="003425DD"/>
    <w:rsid w:val="00343D49"/>
    <w:rsid w:val="00347D4D"/>
    <w:rsid w:val="00363C99"/>
    <w:rsid w:val="003910E6"/>
    <w:rsid w:val="003A051B"/>
    <w:rsid w:val="003A347D"/>
    <w:rsid w:val="003A67C4"/>
    <w:rsid w:val="003C5359"/>
    <w:rsid w:val="003D230C"/>
    <w:rsid w:val="003D7EFE"/>
    <w:rsid w:val="003E37E0"/>
    <w:rsid w:val="003F12B8"/>
    <w:rsid w:val="0041545D"/>
    <w:rsid w:val="00424BFE"/>
    <w:rsid w:val="004271E4"/>
    <w:rsid w:val="00443459"/>
    <w:rsid w:val="00447798"/>
    <w:rsid w:val="00454E58"/>
    <w:rsid w:val="004558BC"/>
    <w:rsid w:val="004755C6"/>
    <w:rsid w:val="00483896"/>
    <w:rsid w:val="00495F93"/>
    <w:rsid w:val="004A2C09"/>
    <w:rsid w:val="004B3553"/>
    <w:rsid w:val="004B390D"/>
    <w:rsid w:val="004B393A"/>
    <w:rsid w:val="004B7A7A"/>
    <w:rsid w:val="004C41C8"/>
    <w:rsid w:val="004E4135"/>
    <w:rsid w:val="0050141F"/>
    <w:rsid w:val="00504571"/>
    <w:rsid w:val="005312CE"/>
    <w:rsid w:val="00536DBC"/>
    <w:rsid w:val="0053706E"/>
    <w:rsid w:val="0056550D"/>
    <w:rsid w:val="005715FC"/>
    <w:rsid w:val="00584B9E"/>
    <w:rsid w:val="005C17C0"/>
    <w:rsid w:val="005F1D9E"/>
    <w:rsid w:val="00615012"/>
    <w:rsid w:val="00631E34"/>
    <w:rsid w:val="006364B7"/>
    <w:rsid w:val="00637C63"/>
    <w:rsid w:val="00642AD6"/>
    <w:rsid w:val="00654AF7"/>
    <w:rsid w:val="006726B9"/>
    <w:rsid w:val="00677B95"/>
    <w:rsid w:val="00684BD0"/>
    <w:rsid w:val="006911E4"/>
    <w:rsid w:val="00694A3C"/>
    <w:rsid w:val="006C1338"/>
    <w:rsid w:val="006E6BF9"/>
    <w:rsid w:val="006F1C58"/>
    <w:rsid w:val="006F4E25"/>
    <w:rsid w:val="007147E7"/>
    <w:rsid w:val="00717B31"/>
    <w:rsid w:val="0072127D"/>
    <w:rsid w:val="007225F4"/>
    <w:rsid w:val="00722C3E"/>
    <w:rsid w:val="0079088E"/>
    <w:rsid w:val="007939B7"/>
    <w:rsid w:val="00794A74"/>
    <w:rsid w:val="00795282"/>
    <w:rsid w:val="007A22C2"/>
    <w:rsid w:val="007A679B"/>
    <w:rsid w:val="007B3D81"/>
    <w:rsid w:val="007B3E60"/>
    <w:rsid w:val="007D056F"/>
    <w:rsid w:val="007D1C4A"/>
    <w:rsid w:val="007F74B9"/>
    <w:rsid w:val="00805A98"/>
    <w:rsid w:val="00813590"/>
    <w:rsid w:val="00833B45"/>
    <w:rsid w:val="008434C4"/>
    <w:rsid w:val="00845F28"/>
    <w:rsid w:val="00847E87"/>
    <w:rsid w:val="008549AF"/>
    <w:rsid w:val="00856097"/>
    <w:rsid w:val="00862630"/>
    <w:rsid w:val="008632F1"/>
    <w:rsid w:val="008C2ABB"/>
    <w:rsid w:val="008D6232"/>
    <w:rsid w:val="008F1948"/>
    <w:rsid w:val="008F1C4C"/>
    <w:rsid w:val="008F320B"/>
    <w:rsid w:val="008F49EA"/>
    <w:rsid w:val="008F6E6E"/>
    <w:rsid w:val="00902499"/>
    <w:rsid w:val="00915F03"/>
    <w:rsid w:val="00932D52"/>
    <w:rsid w:val="00971C7B"/>
    <w:rsid w:val="00973C88"/>
    <w:rsid w:val="00977C48"/>
    <w:rsid w:val="00980A56"/>
    <w:rsid w:val="00987AD0"/>
    <w:rsid w:val="009B3B2E"/>
    <w:rsid w:val="009D0E58"/>
    <w:rsid w:val="009E067A"/>
    <w:rsid w:val="009E4430"/>
    <w:rsid w:val="00A07E8C"/>
    <w:rsid w:val="00A30CA2"/>
    <w:rsid w:val="00A35406"/>
    <w:rsid w:val="00A40160"/>
    <w:rsid w:val="00A441E8"/>
    <w:rsid w:val="00A55507"/>
    <w:rsid w:val="00A5550C"/>
    <w:rsid w:val="00A57AE6"/>
    <w:rsid w:val="00A610C7"/>
    <w:rsid w:val="00A660C3"/>
    <w:rsid w:val="00A67E18"/>
    <w:rsid w:val="00A75B28"/>
    <w:rsid w:val="00AA317E"/>
    <w:rsid w:val="00AB3284"/>
    <w:rsid w:val="00AD7E87"/>
    <w:rsid w:val="00AF1F0C"/>
    <w:rsid w:val="00B234CA"/>
    <w:rsid w:val="00B239DD"/>
    <w:rsid w:val="00B336D6"/>
    <w:rsid w:val="00B41C83"/>
    <w:rsid w:val="00B730BD"/>
    <w:rsid w:val="00BC39B3"/>
    <w:rsid w:val="00BD6B9B"/>
    <w:rsid w:val="00BE20BC"/>
    <w:rsid w:val="00BE59A7"/>
    <w:rsid w:val="00C318C4"/>
    <w:rsid w:val="00C45D63"/>
    <w:rsid w:val="00C537AE"/>
    <w:rsid w:val="00C742D6"/>
    <w:rsid w:val="00C8386F"/>
    <w:rsid w:val="00C9544D"/>
    <w:rsid w:val="00CB752C"/>
    <w:rsid w:val="00CC2E9D"/>
    <w:rsid w:val="00CD7E1A"/>
    <w:rsid w:val="00CE63D1"/>
    <w:rsid w:val="00CE6C63"/>
    <w:rsid w:val="00CF42E2"/>
    <w:rsid w:val="00D0039B"/>
    <w:rsid w:val="00D04FEE"/>
    <w:rsid w:val="00D12BCD"/>
    <w:rsid w:val="00D14ADF"/>
    <w:rsid w:val="00D34612"/>
    <w:rsid w:val="00D37DFF"/>
    <w:rsid w:val="00D60CDF"/>
    <w:rsid w:val="00D63394"/>
    <w:rsid w:val="00D70615"/>
    <w:rsid w:val="00D8658A"/>
    <w:rsid w:val="00D904C8"/>
    <w:rsid w:val="00DB7F0F"/>
    <w:rsid w:val="00DC6E28"/>
    <w:rsid w:val="00DD0C3A"/>
    <w:rsid w:val="00DE03F6"/>
    <w:rsid w:val="00DE0DF6"/>
    <w:rsid w:val="00E0093A"/>
    <w:rsid w:val="00E119F0"/>
    <w:rsid w:val="00E52CE9"/>
    <w:rsid w:val="00E62748"/>
    <w:rsid w:val="00E72261"/>
    <w:rsid w:val="00E840F6"/>
    <w:rsid w:val="00E84983"/>
    <w:rsid w:val="00EA5AD7"/>
    <w:rsid w:val="00EC1622"/>
    <w:rsid w:val="00ED19BE"/>
    <w:rsid w:val="00ED42FE"/>
    <w:rsid w:val="00ED53ED"/>
    <w:rsid w:val="00EE5BB8"/>
    <w:rsid w:val="00EF41E0"/>
    <w:rsid w:val="00F1204B"/>
    <w:rsid w:val="00F125E2"/>
    <w:rsid w:val="00F32AF5"/>
    <w:rsid w:val="00F47F8A"/>
    <w:rsid w:val="00F52817"/>
    <w:rsid w:val="00F54D60"/>
    <w:rsid w:val="00F71D3B"/>
    <w:rsid w:val="00F83F60"/>
    <w:rsid w:val="00FA2ABC"/>
    <w:rsid w:val="00FD5DAB"/>
    <w:rsid w:val="00FF2C42"/>
    <w:rsid w:val="00FF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464D0"/>
  <w15:chartTrackingRefBased/>
  <w15:docId w15:val="{76529F4A-BE30-4102-96AC-C095E3720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2261"/>
  </w:style>
  <w:style w:type="paragraph" w:styleId="Ttulo1">
    <w:name w:val="heading 1"/>
    <w:basedOn w:val="Normal"/>
    <w:next w:val="Normal"/>
    <w:link w:val="Ttulo1Carter"/>
    <w:uiPriority w:val="9"/>
    <w:qFormat/>
    <w:rsid w:val="004271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271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4271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4271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271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271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271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271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271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271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4271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4271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4271E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271E4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271E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271E4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271E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271E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4271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271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271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271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4271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4271E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271E4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4271E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4271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4271E4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4271E4"/>
    <w:rPr>
      <w:b/>
      <w:bCs/>
      <w:smallCaps/>
      <w:color w:val="0F4761" w:themeColor="accent1" w:themeShade="BF"/>
      <w:spacing w:val="5"/>
    </w:rPr>
  </w:style>
  <w:style w:type="character" w:styleId="Hiperligao">
    <w:name w:val="Hyperlink"/>
    <w:basedOn w:val="Tipodeletrapredefinidodopargrafo"/>
    <w:uiPriority w:val="99"/>
    <w:unhideWhenUsed/>
    <w:rsid w:val="00D34612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3461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094C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s://monica.im/pricing" TargetMode="External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hyperlink" Target="https://n8n.io/pricing/" TargetMode="External"/><Relationship Id="rId20" Type="http://schemas.openxmlformats.org/officeDocument/2006/relationships/hyperlink" Target="https://www.jetbrains.com/ai-ides/buy/?section=commercial&amp;billing=monthly#features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7F0CB0AC36D746A5C94E5806D275A2" ma:contentTypeVersion="16" ma:contentTypeDescription="Create a new document." ma:contentTypeScope="" ma:versionID="395073e6a3af1dbcf884e7a055e79fe5">
  <xsd:schema xmlns:xsd="http://www.w3.org/2001/XMLSchema" xmlns:xs="http://www.w3.org/2001/XMLSchema" xmlns:p="http://schemas.microsoft.com/office/2006/metadata/properties" xmlns:ns1="http://schemas.microsoft.com/sharepoint/v3" xmlns:ns2="0c987355-0ff5-4a1c-89f8-21758de8ee0b" xmlns:ns3="12fcaad8-d2e3-4705-bf49-bb759ba5c4b1" targetNamespace="http://schemas.microsoft.com/office/2006/metadata/properties" ma:root="true" ma:fieldsID="163956b4d1bbcaf8412b952daeec94ba" ns1:_="" ns2:_="" ns3:_="">
    <xsd:import namespace="http://schemas.microsoft.com/sharepoint/v3"/>
    <xsd:import namespace="0c987355-0ff5-4a1c-89f8-21758de8ee0b"/>
    <xsd:import namespace="12fcaad8-d2e3-4705-bf49-bb759ba5c4b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SearchProperties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1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2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987355-0ff5-4a1c-89f8-21758de8ee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570ece5d-5756-4107-83b5-d86073eb49d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fcaad8-d2e3-4705-bf49-bb759ba5c4b1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00751488-131c-46f6-8144-ad9455cb44f9}" ma:internalName="TaxCatchAll" ma:showField="CatchAllData" ma:web="12fcaad8-d2e3-4705-bf49-bb759ba5c4b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cf76f155ced4ddcb4097134ff3c332f xmlns="0c987355-0ff5-4a1c-89f8-21758de8ee0b">
      <Terms xmlns="http://schemas.microsoft.com/office/infopath/2007/PartnerControls"/>
    </lcf76f155ced4ddcb4097134ff3c332f>
    <TaxCatchAll xmlns="12fcaad8-d2e3-4705-bf49-bb759ba5c4b1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273D34-7F50-4458-AEC5-FA4FDF0F743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F48211C-A4E5-4BC2-AD6B-B74B7A2061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0c987355-0ff5-4a1c-89f8-21758de8ee0b"/>
    <ds:schemaRef ds:uri="12fcaad8-d2e3-4705-bf49-bb759ba5c4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43744F9-B051-4E71-A2B8-17EADB4A82D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0c987355-0ff5-4a1c-89f8-21758de8ee0b"/>
    <ds:schemaRef ds:uri="12fcaad8-d2e3-4705-bf49-bb759ba5c4b1"/>
  </ds:schemaRefs>
</ds:datastoreItem>
</file>

<file path=customXml/itemProps4.xml><?xml version="1.0" encoding="utf-8"?>
<ds:datastoreItem xmlns:ds="http://schemas.openxmlformats.org/officeDocument/2006/customXml" ds:itemID="{5D886EAA-B010-425C-94F1-823B80E0D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5804</Words>
  <Characters>31346</Characters>
  <Application>Microsoft Office Word</Application>
  <DocSecurity>0</DocSecurity>
  <Lines>261</Lines>
  <Paragraphs>74</Paragraphs>
  <ScaleCrop>false</ScaleCrop>
  <Company/>
  <LinksUpToDate>false</LinksUpToDate>
  <CharactersWithSpaces>37076</CharactersWithSpaces>
  <SharedDoc>false</SharedDoc>
  <HLinks>
    <vt:vector size="18" baseType="variant">
      <vt:variant>
        <vt:i4>7798885</vt:i4>
      </vt:variant>
      <vt:variant>
        <vt:i4>6</vt:i4>
      </vt:variant>
      <vt:variant>
        <vt:i4>0</vt:i4>
      </vt:variant>
      <vt:variant>
        <vt:i4>5</vt:i4>
      </vt:variant>
      <vt:variant>
        <vt:lpwstr>https://openai.com/api/pricing/</vt:lpwstr>
      </vt:variant>
      <vt:variant>
        <vt:lpwstr/>
      </vt:variant>
      <vt:variant>
        <vt:i4>7536751</vt:i4>
      </vt:variant>
      <vt:variant>
        <vt:i4>3</vt:i4>
      </vt:variant>
      <vt:variant>
        <vt:i4>0</vt:i4>
      </vt:variant>
      <vt:variant>
        <vt:i4>5</vt:i4>
      </vt:variant>
      <vt:variant>
        <vt:lpwstr>https://ollama.com/</vt:lpwstr>
      </vt:variant>
      <vt:variant>
        <vt:lpwstr/>
      </vt:variant>
      <vt:variant>
        <vt:i4>327752</vt:i4>
      </vt:variant>
      <vt:variant>
        <vt:i4>0</vt:i4>
      </vt:variant>
      <vt:variant>
        <vt:i4>0</vt:i4>
      </vt:variant>
      <vt:variant>
        <vt:i4>5</vt:i4>
      </vt:variant>
      <vt:variant>
        <vt:lpwstr>https://www.airtable.com/ai-plays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Consulting TA</dc:creator>
  <cp:keywords/>
  <dc:description/>
  <cp:lastModifiedBy>Consulting TA</cp:lastModifiedBy>
  <cp:revision>229</cp:revision>
  <dcterms:created xsi:type="dcterms:W3CDTF">2025-10-09T06:16:00Z</dcterms:created>
  <dcterms:modified xsi:type="dcterms:W3CDTF">2025-10-26T22:44:00Z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0x0101001E7F0CB0AC36D746A5C94E5806D275A2</vt:lpwstr>
  </property>
  <property fmtid="{D5CDD505-2E9C-101B-9397-08002B2CF9AE}" pid="3" name="docLang">
    <vt:lpwstr>pt</vt:lpwstr>
  </property>
  <property fmtid="{D5CDD505-2E9C-101B-9397-08002B2CF9AE}" pid="4" name="MediaServiceImageTags">
    <vt:lpwstr/>
  </property>
</Properties>
</file>